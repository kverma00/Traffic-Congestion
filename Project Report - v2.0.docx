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F02969" w14:paraId="0F4FDB8F" w14:textId="77777777" w:rsidTr="00BB7C36">
        <w:tc>
          <w:tcPr>
            <w:tcW w:w="7476" w:type="dxa"/>
          </w:tcPr>
          <w:sdt>
            <w:sdtPr>
              <w:rPr>
                <w:rFonts w:asciiTheme="majorHAnsi" w:eastAsiaTheme="majorEastAsia" w:hAnsiTheme="majorHAnsi" w:cstheme="majorBidi"/>
                <w:color w:val="4472C4" w:themeColor="accent1"/>
                <w:sz w:val="88"/>
                <w:szCs w:val="88"/>
              </w:rPr>
              <w:alias w:val="Title"/>
              <w:id w:val="13406919"/>
              <w:placeholder>
                <w:docPart w:val="05C38DC83E8441A0AB365C4D0F6F6C58"/>
              </w:placeholder>
              <w:dataBinding w:prefixMappings="xmlns:ns0='http://schemas.openxmlformats.org/package/2006/metadata/core-properties' xmlns:ns1='http://purl.org/dc/elements/1.1/'" w:xpath="/ns0:coreProperties[1]/ns1:title[1]" w:storeItemID="{6C3C8BC8-F283-45AE-878A-BAB7291924A1}"/>
              <w:text/>
            </w:sdtPr>
            <w:sdtContent>
              <w:p w14:paraId="463F8EA3" w14:textId="248BFFCD" w:rsidR="00F02969" w:rsidRDefault="00F02969" w:rsidP="00BB7C36">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Traffic Congestion Reduction and Management System</w:t>
                </w:r>
              </w:p>
            </w:sdtContent>
          </w:sdt>
        </w:tc>
      </w:tr>
      <w:tr w:rsidR="00F02969" w14:paraId="67AE2D0D" w14:textId="77777777" w:rsidTr="00BB7C36">
        <w:sdt>
          <w:sdtPr>
            <w:rPr>
              <w:color w:val="2F5496" w:themeColor="accent1" w:themeShade="BF"/>
              <w:sz w:val="24"/>
              <w:szCs w:val="24"/>
            </w:rPr>
            <w:alias w:val="Course Number &amp; Title"/>
            <w:tag w:val="Course Number &amp; Title"/>
            <w:id w:val="13406923"/>
            <w:placeholder>
              <w:docPart w:val="2A04D3A3684042128DF5AEFC50F9E390"/>
            </w:placeholder>
            <w:dataBinding w:prefixMappings="xmlns:ns0='http://schemas.openxmlformats.org/package/2006/metadata/core-properties' xmlns:ns1='http://purl.org/dc/elements/1.1/'" w:xpath="/ns0:coreProperties[1]/ns1:subject[1]" w:storeItemID="{6C3C8BC8-F283-45AE-878A-BAB7291924A1}"/>
            <w:text/>
          </w:sdtPr>
          <w:sdtContent>
            <w:tc>
              <w:tcPr>
                <w:tcW w:w="7476" w:type="dxa"/>
                <w:tcMar>
                  <w:top w:w="216" w:type="dxa"/>
                  <w:left w:w="115" w:type="dxa"/>
                  <w:bottom w:w="216" w:type="dxa"/>
                  <w:right w:w="115" w:type="dxa"/>
                </w:tcMar>
              </w:tcPr>
              <w:p w14:paraId="05A6B659" w14:textId="0E7D6F69" w:rsidR="00F02969" w:rsidRDefault="00F02969" w:rsidP="00BB7C36">
                <w:pPr>
                  <w:pStyle w:val="NoSpacing"/>
                  <w:rPr>
                    <w:color w:val="2F5496" w:themeColor="accent1" w:themeShade="BF"/>
                    <w:sz w:val="24"/>
                  </w:rPr>
                </w:pPr>
                <w:r>
                  <w:rPr>
                    <w:color w:val="2F5496" w:themeColor="accent1" w:themeShade="BF"/>
                    <w:sz w:val="24"/>
                    <w:szCs w:val="24"/>
                  </w:rPr>
                  <w:t>COMP 8047 – Major Project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F02969" w14:paraId="70E1FB85" w14:textId="77777777" w:rsidTr="00BB7C36">
        <w:tc>
          <w:tcPr>
            <w:tcW w:w="7221" w:type="dxa"/>
            <w:tcMar>
              <w:top w:w="216" w:type="dxa"/>
              <w:left w:w="115" w:type="dxa"/>
              <w:bottom w:w="216" w:type="dxa"/>
              <w:right w:w="115" w:type="dxa"/>
            </w:tcMar>
          </w:tcPr>
          <w:sdt>
            <w:sdtPr>
              <w:rPr>
                <w:color w:val="4472C4" w:themeColor="accent1"/>
                <w:sz w:val="28"/>
                <w:szCs w:val="28"/>
              </w:rPr>
              <w:id w:val="1914425159"/>
              <w:placeholder>
                <w:docPart w:val="A05396D2A0F74796A9FD8954A382F221"/>
              </w:placeholder>
            </w:sdtPr>
            <w:sdtContent>
              <w:p w14:paraId="200338D2" w14:textId="77777777" w:rsidR="00F02969" w:rsidRPr="003E6897" w:rsidRDefault="00F02969" w:rsidP="00BB7C36">
                <w:pPr>
                  <w:pStyle w:val="NoSpacing"/>
                  <w:rPr>
                    <w:color w:val="4472C4" w:themeColor="accent1"/>
                    <w:sz w:val="28"/>
                    <w:szCs w:val="28"/>
                  </w:rPr>
                </w:pPr>
                <w:r>
                  <w:rPr>
                    <w:color w:val="4472C4" w:themeColor="accent1"/>
                    <w:sz w:val="28"/>
                    <w:szCs w:val="28"/>
                  </w:rPr>
                  <w:t>Kartik Verma – A01022059</w:t>
                </w:r>
              </w:p>
            </w:sdtContent>
          </w:sdt>
          <w:sdt>
            <w:sdtPr>
              <w:rPr>
                <w:color w:val="4472C4" w:themeColor="accent1"/>
                <w:sz w:val="28"/>
                <w:szCs w:val="28"/>
              </w:rPr>
              <w:alias w:val="Date"/>
              <w:tag w:val="Date"/>
              <w:id w:val="13406932"/>
              <w:placeholder>
                <w:docPart w:val="CD4884E411E44502BE27BC946B27465B"/>
              </w:placeholder>
              <w:dataBinding w:prefixMappings="xmlns:ns0='http://schemas.microsoft.com/office/2006/coverPageProps'" w:xpath="/ns0:CoverPageProperties[1]/ns0:PublishDate[1]" w:storeItemID="{55AF091B-3C7A-41E3-B477-F2FDAA23CFDA}"/>
              <w:date w:fullDate="2024-05-19T00:00:00Z">
                <w:dateFormat w:val="M-d-yyyy"/>
                <w:lid w:val="en-US"/>
                <w:storeMappedDataAs w:val="dateTime"/>
                <w:calendar w:val="gregorian"/>
              </w:date>
            </w:sdtPr>
            <w:sdtContent>
              <w:p w14:paraId="36A795C0" w14:textId="0485E18D" w:rsidR="00F02969" w:rsidRPr="003E6897" w:rsidRDefault="00B86469" w:rsidP="00BB7C36">
                <w:pPr>
                  <w:pStyle w:val="NoSpacing"/>
                  <w:rPr>
                    <w:color w:val="4472C4" w:themeColor="accent1"/>
                    <w:sz w:val="28"/>
                    <w:szCs w:val="28"/>
                  </w:rPr>
                </w:pPr>
                <w:del w:id="0" w:author="kunnu vrma" w:date="2024-05-19T06:35:00Z" w16du:dateUtc="2024-05-19T13:35:00Z">
                  <w:r w:rsidDel="0012722B">
                    <w:rPr>
                      <w:color w:val="4472C4" w:themeColor="accent1"/>
                      <w:sz w:val="28"/>
                      <w:szCs w:val="28"/>
                    </w:rPr>
                    <w:delText>5-12-2024</w:delText>
                  </w:r>
                </w:del>
                <w:ins w:id="1" w:author="kunnu vrma" w:date="2024-05-19T06:35:00Z" w16du:dateUtc="2024-05-19T13:35:00Z">
                  <w:r w:rsidR="0012722B">
                    <w:rPr>
                      <w:color w:val="4472C4" w:themeColor="accent1"/>
                      <w:sz w:val="28"/>
                      <w:szCs w:val="28"/>
                    </w:rPr>
                    <w:t>5-19-2024</w:t>
                  </w:r>
                </w:ins>
              </w:p>
            </w:sdtContent>
          </w:sdt>
          <w:p w14:paraId="5628A8D6" w14:textId="77777777" w:rsidR="00F02969" w:rsidRPr="003E6897" w:rsidRDefault="00F02969" w:rsidP="00BB7C36">
            <w:pPr>
              <w:pStyle w:val="NoSpacing"/>
              <w:rPr>
                <w:color w:val="4472C4" w:themeColor="accent1"/>
                <w:sz w:val="28"/>
                <w:szCs w:val="28"/>
              </w:rPr>
            </w:pPr>
          </w:p>
        </w:tc>
      </w:tr>
    </w:tbl>
    <w:p w14:paraId="6F2A6832" w14:textId="3C716153" w:rsidR="00F02969" w:rsidRDefault="00F02969"/>
    <w:p w14:paraId="64AF7468" w14:textId="77777777" w:rsidR="00F02969" w:rsidDel="008E2923" w:rsidRDefault="00F02969">
      <w:pPr>
        <w:rPr>
          <w:del w:id="2" w:author="kunnu vrma" w:date="2024-05-19T11:56:00Z" w16du:dateUtc="2024-05-19T18:56:00Z"/>
        </w:rPr>
      </w:pPr>
      <w:r>
        <w:br w:type="page"/>
      </w:r>
    </w:p>
    <w:customXmlInsRangeStart w:id="3" w:author="kunnu vrma" w:date="2024-05-19T11:58:00Z"/>
    <w:sdt>
      <w:sdtPr>
        <w:id w:val="97942325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customXmlInsRangeEnd w:id="3"/>
        <w:p w14:paraId="1F2D54CA" w14:textId="5838FC36" w:rsidR="008E2923" w:rsidRDefault="008E2923">
          <w:pPr>
            <w:pStyle w:val="TOCHeading"/>
            <w:rPr>
              <w:ins w:id="4" w:author="kunnu vrma" w:date="2024-05-19T11:58:00Z" w16du:dateUtc="2024-05-19T18:58:00Z"/>
            </w:rPr>
          </w:pPr>
          <w:ins w:id="5" w:author="kunnu vrma" w:date="2024-05-19T11:58:00Z" w16du:dateUtc="2024-05-19T18:58:00Z">
            <w:r>
              <w:t>Table of Contents</w:t>
            </w:r>
          </w:ins>
        </w:p>
        <w:p w14:paraId="7E7018A6" w14:textId="5861A2E9" w:rsidR="00AC6797" w:rsidRDefault="008E2923">
          <w:pPr>
            <w:pStyle w:val="TOC1"/>
            <w:tabs>
              <w:tab w:val="right" w:leader="dot" w:pos="9350"/>
            </w:tabs>
            <w:rPr>
              <w:ins w:id="6" w:author="kunnu vrma" w:date="2024-05-24T01:29:00Z" w16du:dateUtc="2024-05-24T08:29:00Z"/>
              <w:rFonts w:eastAsiaTheme="minorEastAsia"/>
              <w:noProof/>
              <w:kern w:val="2"/>
              <w:sz w:val="24"/>
              <w:szCs w:val="24"/>
              <w:lang w:val="en-CA" w:eastAsia="en-CA"/>
              <w14:ligatures w14:val="standardContextual"/>
            </w:rPr>
          </w:pPr>
          <w:ins w:id="7" w:author="kunnu vrma" w:date="2024-05-19T11:58:00Z" w16du:dateUtc="2024-05-19T18:58:00Z">
            <w:r>
              <w:fldChar w:fldCharType="begin"/>
            </w:r>
            <w:r>
              <w:instrText xml:space="preserve"> TOC \o "1-3" \h \z \u </w:instrText>
            </w:r>
            <w:r>
              <w:fldChar w:fldCharType="separate"/>
            </w:r>
          </w:ins>
          <w:ins w:id="8" w:author="kunnu vrma" w:date="2024-05-24T01:29:00Z" w16du:dateUtc="2024-05-24T08:29:00Z">
            <w:r w:rsidR="00AC6797" w:rsidRPr="00D7521F">
              <w:rPr>
                <w:rStyle w:val="Hyperlink"/>
                <w:noProof/>
              </w:rPr>
              <w:fldChar w:fldCharType="begin"/>
            </w:r>
            <w:r w:rsidR="00AC6797" w:rsidRPr="00D7521F">
              <w:rPr>
                <w:rStyle w:val="Hyperlink"/>
                <w:noProof/>
              </w:rPr>
              <w:instrText xml:space="preserve"> </w:instrText>
            </w:r>
            <w:r w:rsidR="00AC6797">
              <w:rPr>
                <w:noProof/>
              </w:rPr>
              <w:instrText>HYPERLINK \l "_Toc167406590"</w:instrText>
            </w:r>
            <w:r w:rsidR="00AC6797" w:rsidRPr="00D7521F">
              <w:rPr>
                <w:rStyle w:val="Hyperlink"/>
                <w:noProof/>
              </w:rPr>
              <w:instrText xml:space="preserve"> </w:instrText>
            </w:r>
            <w:r w:rsidR="00AC6797" w:rsidRPr="00D7521F">
              <w:rPr>
                <w:rStyle w:val="Hyperlink"/>
                <w:noProof/>
              </w:rPr>
            </w:r>
            <w:r w:rsidR="00AC6797" w:rsidRPr="00D7521F">
              <w:rPr>
                <w:rStyle w:val="Hyperlink"/>
                <w:noProof/>
              </w:rPr>
              <w:fldChar w:fldCharType="separate"/>
            </w:r>
            <w:r w:rsidR="00AC6797" w:rsidRPr="00D7521F">
              <w:rPr>
                <w:rStyle w:val="Hyperlink"/>
                <w:noProof/>
              </w:rPr>
              <w:t>List of Figures</w:t>
            </w:r>
            <w:r w:rsidR="00AC6797">
              <w:rPr>
                <w:noProof/>
                <w:webHidden/>
              </w:rPr>
              <w:tab/>
            </w:r>
            <w:r w:rsidR="00AC6797">
              <w:rPr>
                <w:noProof/>
                <w:webHidden/>
              </w:rPr>
              <w:fldChar w:fldCharType="begin"/>
            </w:r>
            <w:r w:rsidR="00AC6797">
              <w:rPr>
                <w:noProof/>
                <w:webHidden/>
              </w:rPr>
              <w:instrText xml:space="preserve"> PAGEREF _Toc167406590 \h </w:instrText>
            </w:r>
            <w:r w:rsidR="00AC6797">
              <w:rPr>
                <w:noProof/>
                <w:webHidden/>
              </w:rPr>
            </w:r>
          </w:ins>
          <w:r w:rsidR="00AC6797">
            <w:rPr>
              <w:noProof/>
              <w:webHidden/>
            </w:rPr>
            <w:fldChar w:fldCharType="separate"/>
          </w:r>
          <w:ins w:id="9" w:author="kunnu vrma" w:date="2024-05-24T01:29:00Z" w16du:dateUtc="2024-05-24T08:29:00Z">
            <w:r w:rsidR="00AC6797">
              <w:rPr>
                <w:noProof/>
                <w:webHidden/>
              </w:rPr>
              <w:t>3</w:t>
            </w:r>
            <w:r w:rsidR="00AC6797">
              <w:rPr>
                <w:noProof/>
                <w:webHidden/>
              </w:rPr>
              <w:fldChar w:fldCharType="end"/>
            </w:r>
            <w:r w:rsidR="00AC6797" w:rsidRPr="00D7521F">
              <w:rPr>
                <w:rStyle w:val="Hyperlink"/>
                <w:noProof/>
              </w:rPr>
              <w:fldChar w:fldCharType="end"/>
            </w:r>
          </w:ins>
        </w:p>
        <w:p w14:paraId="2D6E8E8B" w14:textId="39CC837F" w:rsidR="00AC6797" w:rsidRDefault="00AC6797">
          <w:pPr>
            <w:pStyle w:val="TOC1"/>
            <w:tabs>
              <w:tab w:val="right" w:leader="dot" w:pos="9350"/>
            </w:tabs>
            <w:rPr>
              <w:ins w:id="10" w:author="kunnu vrma" w:date="2024-05-24T01:29:00Z" w16du:dateUtc="2024-05-24T08:29:00Z"/>
              <w:rFonts w:eastAsiaTheme="minorEastAsia"/>
              <w:noProof/>
              <w:kern w:val="2"/>
              <w:sz w:val="24"/>
              <w:szCs w:val="24"/>
              <w:lang w:val="en-CA" w:eastAsia="en-CA"/>
              <w14:ligatures w14:val="standardContextual"/>
            </w:rPr>
          </w:pPr>
          <w:ins w:id="11"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 Introduction</w:t>
            </w:r>
            <w:r>
              <w:rPr>
                <w:noProof/>
                <w:webHidden/>
              </w:rPr>
              <w:tab/>
            </w:r>
            <w:r>
              <w:rPr>
                <w:noProof/>
                <w:webHidden/>
              </w:rPr>
              <w:fldChar w:fldCharType="begin"/>
            </w:r>
            <w:r>
              <w:rPr>
                <w:noProof/>
                <w:webHidden/>
              </w:rPr>
              <w:instrText xml:space="preserve"> PAGEREF _Toc167406591 \h </w:instrText>
            </w:r>
            <w:r>
              <w:rPr>
                <w:noProof/>
                <w:webHidden/>
              </w:rPr>
            </w:r>
          </w:ins>
          <w:r>
            <w:rPr>
              <w:noProof/>
              <w:webHidden/>
            </w:rPr>
            <w:fldChar w:fldCharType="separate"/>
          </w:r>
          <w:ins w:id="12" w:author="kunnu vrma" w:date="2024-05-24T01:29:00Z" w16du:dateUtc="2024-05-24T08:29:00Z">
            <w:r>
              <w:rPr>
                <w:noProof/>
                <w:webHidden/>
              </w:rPr>
              <w:t>5</w:t>
            </w:r>
            <w:r>
              <w:rPr>
                <w:noProof/>
                <w:webHidden/>
              </w:rPr>
              <w:fldChar w:fldCharType="end"/>
            </w:r>
            <w:r w:rsidRPr="00D7521F">
              <w:rPr>
                <w:rStyle w:val="Hyperlink"/>
                <w:noProof/>
              </w:rPr>
              <w:fldChar w:fldCharType="end"/>
            </w:r>
          </w:ins>
        </w:p>
        <w:p w14:paraId="055F3641" w14:textId="38CEF842" w:rsidR="00AC6797" w:rsidRDefault="00AC6797">
          <w:pPr>
            <w:pStyle w:val="TOC2"/>
            <w:tabs>
              <w:tab w:val="right" w:leader="dot" w:pos="9350"/>
            </w:tabs>
            <w:rPr>
              <w:ins w:id="13" w:author="kunnu vrma" w:date="2024-05-24T01:29:00Z" w16du:dateUtc="2024-05-24T08:29:00Z"/>
              <w:rFonts w:eastAsiaTheme="minorEastAsia"/>
              <w:noProof/>
              <w:kern w:val="2"/>
              <w:sz w:val="24"/>
              <w:szCs w:val="24"/>
              <w:lang w:val="en-CA" w:eastAsia="en-CA"/>
              <w14:ligatures w14:val="standardContextual"/>
            </w:rPr>
          </w:pPr>
          <w:ins w:id="14"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"_Toc167406592"</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1.1 Student Background</w:t>
            </w:r>
            <w:r>
              <w:rPr>
                <w:noProof/>
                <w:webHidden/>
              </w:rPr>
              <w:tab/>
            </w:r>
            <w:r>
              <w:rPr>
                <w:noProof/>
                <w:webHidden/>
              </w:rPr>
              <w:fldChar w:fldCharType="begin"/>
            </w:r>
            <w:r>
              <w:rPr>
                <w:noProof/>
                <w:webHidden/>
              </w:rPr>
              <w:instrText xml:space="preserve"> PAGEREF _Toc167406592 \h </w:instrText>
            </w:r>
            <w:r>
              <w:rPr>
                <w:noProof/>
                <w:webHidden/>
              </w:rPr>
            </w:r>
          </w:ins>
          <w:r>
            <w:rPr>
              <w:noProof/>
              <w:webHidden/>
            </w:rPr>
            <w:fldChar w:fldCharType="separate"/>
          </w:r>
          <w:ins w:id="15" w:author="kunnu vrma" w:date="2024-05-24T01:29:00Z" w16du:dateUtc="2024-05-24T08:29:00Z">
            <w:r>
              <w:rPr>
                <w:noProof/>
                <w:webHidden/>
              </w:rPr>
              <w:t>5</w:t>
            </w:r>
            <w:r>
              <w:rPr>
                <w:noProof/>
                <w:webHidden/>
              </w:rPr>
              <w:fldChar w:fldCharType="end"/>
            </w:r>
            <w:r w:rsidRPr="00D7521F">
              <w:rPr>
                <w:rStyle w:val="Hyperlink"/>
                <w:noProof/>
              </w:rPr>
              <w:fldChar w:fldCharType="end"/>
            </w:r>
          </w:ins>
        </w:p>
        <w:p w14:paraId="30B1013B" w14:textId="0029EF77" w:rsidR="00AC6797" w:rsidRDefault="00AC6797">
          <w:pPr>
            <w:pStyle w:val="TOC2"/>
            <w:tabs>
              <w:tab w:val="right" w:leader="dot" w:pos="9350"/>
            </w:tabs>
            <w:rPr>
              <w:ins w:id="16" w:author="kunnu vrma" w:date="2024-05-24T01:29:00Z" w16du:dateUtc="2024-05-24T08:29:00Z"/>
              <w:rFonts w:eastAsiaTheme="minorEastAsia"/>
              <w:noProof/>
              <w:kern w:val="2"/>
              <w:sz w:val="24"/>
              <w:szCs w:val="24"/>
              <w:lang w:val="en-CA" w:eastAsia="en-CA"/>
              <w14:ligatures w14:val="standardContextual"/>
            </w:rPr>
          </w:pPr>
          <w:ins w:id="17"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"_Toc167406593"</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1.2 Education</w:t>
            </w:r>
            <w:r>
              <w:rPr>
                <w:noProof/>
                <w:webHidden/>
              </w:rPr>
              <w:tab/>
            </w:r>
            <w:r>
              <w:rPr>
                <w:noProof/>
                <w:webHidden/>
              </w:rPr>
              <w:fldChar w:fldCharType="begin"/>
            </w:r>
            <w:r>
              <w:rPr>
                <w:noProof/>
                <w:webHidden/>
              </w:rPr>
              <w:instrText xml:space="preserve"> PAGEREF _Toc167406593 \h </w:instrText>
            </w:r>
            <w:r>
              <w:rPr>
                <w:noProof/>
                <w:webHidden/>
              </w:rPr>
            </w:r>
          </w:ins>
          <w:r>
            <w:rPr>
              <w:noProof/>
              <w:webHidden/>
            </w:rPr>
            <w:fldChar w:fldCharType="separate"/>
          </w:r>
          <w:ins w:id="18" w:author="kunnu vrma" w:date="2024-05-24T01:29:00Z" w16du:dateUtc="2024-05-24T08:29:00Z">
            <w:r>
              <w:rPr>
                <w:noProof/>
                <w:webHidden/>
              </w:rPr>
              <w:t>5</w:t>
            </w:r>
            <w:r>
              <w:rPr>
                <w:noProof/>
                <w:webHidden/>
              </w:rPr>
              <w:fldChar w:fldCharType="end"/>
            </w:r>
            <w:r w:rsidRPr="00D7521F">
              <w:rPr>
                <w:rStyle w:val="Hyperlink"/>
                <w:noProof/>
              </w:rPr>
              <w:fldChar w:fldCharType="end"/>
            </w:r>
          </w:ins>
        </w:p>
        <w:p w14:paraId="1188EEF5" w14:textId="50FC2E43" w:rsidR="00AC6797" w:rsidRDefault="00AC6797">
          <w:pPr>
            <w:pStyle w:val="TOC2"/>
            <w:tabs>
              <w:tab w:val="right" w:leader="dot" w:pos="9350"/>
            </w:tabs>
            <w:rPr>
              <w:ins w:id="19" w:author="kunnu vrma" w:date="2024-05-24T01:29:00Z" w16du:dateUtc="2024-05-24T08:29:00Z"/>
              <w:rFonts w:eastAsiaTheme="minorEastAsia"/>
              <w:noProof/>
              <w:kern w:val="2"/>
              <w:sz w:val="24"/>
              <w:szCs w:val="24"/>
              <w:lang w:val="en-CA" w:eastAsia="en-CA"/>
              <w14:ligatures w14:val="standardContextual"/>
            </w:rPr>
          </w:pPr>
          <w:ins w:id="20"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"_Toc167406594"</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1.3 Project Description</w:t>
            </w:r>
            <w:r>
              <w:rPr>
                <w:noProof/>
                <w:webHidden/>
              </w:rPr>
              <w:tab/>
            </w:r>
            <w:r>
              <w:rPr>
                <w:noProof/>
                <w:webHidden/>
              </w:rPr>
              <w:fldChar w:fldCharType="begin"/>
            </w:r>
            <w:r>
              <w:rPr>
                <w:noProof/>
                <w:webHidden/>
              </w:rPr>
              <w:instrText xml:space="preserve"> PAGEREF _Toc167406594 \h </w:instrText>
            </w:r>
            <w:r>
              <w:rPr>
                <w:noProof/>
                <w:webHidden/>
              </w:rPr>
            </w:r>
          </w:ins>
          <w:r>
            <w:rPr>
              <w:noProof/>
              <w:webHidden/>
            </w:rPr>
            <w:fldChar w:fldCharType="separate"/>
          </w:r>
          <w:ins w:id="21" w:author="kunnu vrma" w:date="2024-05-24T01:29:00Z" w16du:dateUtc="2024-05-24T08:29:00Z">
            <w:r>
              <w:rPr>
                <w:noProof/>
                <w:webHidden/>
              </w:rPr>
              <w:t>5</w:t>
            </w:r>
            <w:r>
              <w:rPr>
                <w:noProof/>
                <w:webHidden/>
              </w:rPr>
              <w:fldChar w:fldCharType="end"/>
            </w:r>
            <w:r w:rsidRPr="00D7521F">
              <w:rPr>
                <w:rStyle w:val="Hyperlink"/>
                <w:noProof/>
              </w:rPr>
              <w:fldChar w:fldCharType="end"/>
            </w:r>
          </w:ins>
        </w:p>
        <w:p w14:paraId="4D43DB29" w14:textId="2E657766" w:rsidR="00AC6797" w:rsidRDefault="00AC6797">
          <w:pPr>
            <w:pStyle w:val="TOC2"/>
            <w:tabs>
              <w:tab w:val="right" w:leader="dot" w:pos="9350"/>
            </w:tabs>
            <w:rPr>
              <w:ins w:id="22" w:author="kunnu vrma" w:date="2024-05-24T01:29:00Z" w16du:dateUtc="2024-05-24T08:29:00Z"/>
              <w:rFonts w:eastAsiaTheme="minorEastAsia"/>
              <w:noProof/>
              <w:kern w:val="2"/>
              <w:sz w:val="24"/>
              <w:szCs w:val="24"/>
              <w:lang w:val="en-CA" w:eastAsia="en-CA"/>
              <w14:ligatures w14:val="standardContextual"/>
            </w:rPr>
          </w:pPr>
          <w:ins w:id="23"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"_Toc167406595"</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1.4 Problem Statement and Background</w:t>
            </w:r>
            <w:r>
              <w:rPr>
                <w:noProof/>
                <w:webHidden/>
              </w:rPr>
              <w:tab/>
            </w:r>
            <w:r>
              <w:rPr>
                <w:noProof/>
                <w:webHidden/>
              </w:rPr>
              <w:fldChar w:fldCharType="begin"/>
            </w:r>
            <w:r>
              <w:rPr>
                <w:noProof/>
                <w:webHidden/>
              </w:rPr>
              <w:instrText xml:space="preserve"> PAGEREF _Toc167406595 \h </w:instrText>
            </w:r>
            <w:r>
              <w:rPr>
                <w:noProof/>
                <w:webHidden/>
              </w:rPr>
            </w:r>
          </w:ins>
          <w:r>
            <w:rPr>
              <w:noProof/>
              <w:webHidden/>
            </w:rPr>
            <w:fldChar w:fldCharType="separate"/>
          </w:r>
          <w:ins w:id="24" w:author="kunnu vrma" w:date="2024-05-24T01:29:00Z" w16du:dateUtc="2024-05-24T08:29:00Z">
            <w:r>
              <w:rPr>
                <w:noProof/>
                <w:webHidden/>
              </w:rPr>
              <w:t>6</w:t>
            </w:r>
            <w:r>
              <w:rPr>
                <w:noProof/>
                <w:webHidden/>
              </w:rPr>
              <w:fldChar w:fldCharType="end"/>
            </w:r>
            <w:r w:rsidRPr="00D7521F">
              <w:rPr>
                <w:rStyle w:val="Hyperlink"/>
                <w:noProof/>
              </w:rPr>
              <w:fldChar w:fldCharType="end"/>
            </w:r>
          </w:ins>
        </w:p>
        <w:p w14:paraId="3F3B898A" w14:textId="6FE02389" w:rsidR="00AC6797" w:rsidRDefault="00AC6797">
          <w:pPr>
            <w:pStyle w:val="TOC1"/>
            <w:tabs>
              <w:tab w:val="right" w:leader="dot" w:pos="9350"/>
            </w:tabs>
            <w:rPr>
              <w:ins w:id="25" w:author="kunnu vrma" w:date="2024-05-24T01:29:00Z" w16du:dateUtc="2024-05-24T08:29:00Z"/>
              <w:rFonts w:eastAsiaTheme="minorEastAsia"/>
              <w:noProof/>
              <w:kern w:val="2"/>
              <w:sz w:val="24"/>
              <w:szCs w:val="24"/>
              <w:lang w:val="en-CA" w:eastAsia="en-CA"/>
              <w14:ligatures w14:val="standardContextual"/>
            </w:rPr>
          </w:pPr>
          <w:ins w:id="26"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"_Toc167406596"</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 Body</w:t>
            </w:r>
            <w:r>
              <w:rPr>
                <w:noProof/>
                <w:webHidden/>
              </w:rPr>
              <w:tab/>
            </w:r>
            <w:r>
              <w:rPr>
                <w:noProof/>
                <w:webHidden/>
              </w:rPr>
              <w:fldChar w:fldCharType="begin"/>
            </w:r>
            <w:r>
              <w:rPr>
                <w:noProof/>
                <w:webHidden/>
              </w:rPr>
              <w:instrText xml:space="preserve"> PAGEREF _Toc167406596 \h </w:instrText>
            </w:r>
            <w:r>
              <w:rPr>
                <w:noProof/>
                <w:webHidden/>
              </w:rPr>
            </w:r>
          </w:ins>
          <w:r>
            <w:rPr>
              <w:noProof/>
              <w:webHidden/>
            </w:rPr>
            <w:fldChar w:fldCharType="separate"/>
          </w:r>
          <w:ins w:id="27" w:author="kunnu vrma" w:date="2024-05-24T01:29:00Z" w16du:dateUtc="2024-05-24T08:29:00Z">
            <w:r>
              <w:rPr>
                <w:noProof/>
                <w:webHidden/>
              </w:rPr>
              <w:t>7</w:t>
            </w:r>
            <w:r>
              <w:rPr>
                <w:noProof/>
                <w:webHidden/>
              </w:rPr>
              <w:fldChar w:fldCharType="end"/>
            </w:r>
            <w:r w:rsidRPr="00D7521F">
              <w:rPr>
                <w:rStyle w:val="Hyperlink"/>
                <w:noProof/>
              </w:rPr>
              <w:fldChar w:fldCharType="end"/>
            </w:r>
          </w:ins>
        </w:p>
        <w:p w14:paraId="6A183E35" w14:textId="1ED20EB6" w:rsidR="00AC6797" w:rsidRDefault="00AC6797">
          <w:pPr>
            <w:pStyle w:val="TOC2"/>
            <w:tabs>
              <w:tab w:val="right" w:leader="dot" w:pos="9350"/>
            </w:tabs>
            <w:rPr>
              <w:ins w:id="28" w:author="kunnu vrma" w:date="2024-05-24T01:29:00Z" w16du:dateUtc="2024-05-24T08:29:00Z"/>
              <w:rFonts w:eastAsiaTheme="minorEastAsia"/>
              <w:noProof/>
              <w:kern w:val="2"/>
              <w:sz w:val="24"/>
              <w:szCs w:val="24"/>
              <w:lang w:val="en-CA" w:eastAsia="en-CA"/>
              <w14:ligatures w14:val="standardContextual"/>
            </w:rPr>
          </w:pPr>
          <w:ins w:id="29"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"_Toc167406597"</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 Background of the Project</w:t>
            </w:r>
            <w:r>
              <w:rPr>
                <w:noProof/>
                <w:webHidden/>
              </w:rPr>
              <w:tab/>
            </w:r>
            <w:r>
              <w:rPr>
                <w:noProof/>
                <w:webHidden/>
              </w:rPr>
              <w:fldChar w:fldCharType="begin"/>
            </w:r>
            <w:r>
              <w:rPr>
                <w:noProof/>
                <w:webHidden/>
              </w:rPr>
              <w:instrText xml:space="preserve"> PAGEREF _Toc167406597 \h </w:instrText>
            </w:r>
            <w:r>
              <w:rPr>
                <w:noProof/>
                <w:webHidden/>
              </w:rPr>
            </w:r>
          </w:ins>
          <w:r>
            <w:rPr>
              <w:noProof/>
              <w:webHidden/>
            </w:rPr>
            <w:fldChar w:fldCharType="separate"/>
          </w:r>
          <w:ins w:id="30" w:author="kunnu vrma" w:date="2024-05-24T01:29:00Z" w16du:dateUtc="2024-05-24T08:29:00Z">
            <w:r>
              <w:rPr>
                <w:noProof/>
                <w:webHidden/>
              </w:rPr>
              <w:t>7</w:t>
            </w:r>
            <w:r>
              <w:rPr>
                <w:noProof/>
                <w:webHidden/>
              </w:rPr>
              <w:fldChar w:fldCharType="end"/>
            </w:r>
            <w:r w:rsidRPr="00D7521F">
              <w:rPr>
                <w:rStyle w:val="Hyperlink"/>
                <w:noProof/>
              </w:rPr>
              <w:fldChar w:fldCharType="end"/>
            </w:r>
          </w:ins>
        </w:p>
        <w:p w14:paraId="3F17779B" w14:textId="38310ED1" w:rsidR="00AC6797" w:rsidRDefault="00AC6797">
          <w:pPr>
            <w:pStyle w:val="TOC2"/>
            <w:tabs>
              <w:tab w:val="right" w:leader="dot" w:pos="9350"/>
            </w:tabs>
            <w:rPr>
              <w:ins w:id="31" w:author="kunnu vrma" w:date="2024-05-24T01:29:00Z" w16du:dateUtc="2024-05-24T08:29:00Z"/>
              <w:rFonts w:eastAsiaTheme="minorEastAsia"/>
              <w:noProof/>
              <w:kern w:val="2"/>
              <w:sz w:val="24"/>
              <w:szCs w:val="24"/>
              <w:lang w:val="en-CA" w:eastAsia="en-CA"/>
              <w14:ligatures w14:val="standardContextual"/>
            </w:rPr>
          </w:pPr>
          <w:ins w:id="32"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"_Toc167406598"</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2.2 Essential Problems Being Solved</w:t>
            </w:r>
            <w:r>
              <w:rPr>
                <w:noProof/>
                <w:webHidden/>
              </w:rPr>
              <w:tab/>
            </w:r>
            <w:r>
              <w:rPr>
                <w:noProof/>
                <w:webHidden/>
              </w:rPr>
              <w:fldChar w:fldCharType="begin"/>
            </w:r>
            <w:r>
              <w:rPr>
                <w:noProof/>
                <w:webHidden/>
              </w:rPr>
              <w:instrText xml:space="preserve"> PAGEREF _Toc167406598 \h </w:instrText>
            </w:r>
            <w:r>
              <w:rPr>
                <w:noProof/>
                <w:webHidden/>
              </w:rPr>
            </w:r>
          </w:ins>
          <w:r>
            <w:rPr>
              <w:noProof/>
              <w:webHidden/>
            </w:rPr>
            <w:fldChar w:fldCharType="separate"/>
          </w:r>
          <w:ins w:id="33" w:author="kunnu vrma" w:date="2024-05-24T01:29:00Z" w16du:dateUtc="2024-05-24T08:29:00Z">
            <w:r>
              <w:rPr>
                <w:noProof/>
                <w:webHidden/>
              </w:rPr>
              <w:t>7</w:t>
            </w:r>
            <w:r>
              <w:rPr>
                <w:noProof/>
                <w:webHidden/>
              </w:rPr>
              <w:fldChar w:fldCharType="end"/>
            </w:r>
            <w:r w:rsidRPr="00D7521F">
              <w:rPr>
                <w:rStyle w:val="Hyperlink"/>
                <w:noProof/>
              </w:rPr>
              <w:fldChar w:fldCharType="end"/>
            </w:r>
          </w:ins>
        </w:p>
        <w:p w14:paraId="025454EC" w14:textId="79C838B0" w:rsidR="00AC6797" w:rsidRDefault="00AC6797">
          <w:pPr>
            <w:pStyle w:val="TOC2"/>
            <w:tabs>
              <w:tab w:val="right" w:leader="dot" w:pos="9350"/>
            </w:tabs>
            <w:rPr>
              <w:ins w:id="34" w:author="kunnu vrma" w:date="2024-05-24T01:29:00Z" w16du:dateUtc="2024-05-24T08:29:00Z"/>
              <w:rFonts w:eastAsiaTheme="minorEastAsia"/>
              <w:noProof/>
              <w:kern w:val="2"/>
              <w:sz w:val="24"/>
              <w:szCs w:val="24"/>
              <w:lang w:val="en-CA" w:eastAsia="en-CA"/>
              <w14:ligatures w14:val="standardContextual"/>
            </w:rPr>
          </w:pPr>
          <w:ins w:id="35"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"_Toc167406599"</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2.3 Possible Alternative Solutions to the Project</w:t>
            </w:r>
            <w:r>
              <w:rPr>
                <w:noProof/>
                <w:webHidden/>
              </w:rPr>
              <w:tab/>
            </w:r>
            <w:r>
              <w:rPr>
                <w:noProof/>
                <w:webHidden/>
              </w:rPr>
              <w:fldChar w:fldCharType="begin"/>
            </w:r>
            <w:r>
              <w:rPr>
                <w:noProof/>
                <w:webHidden/>
              </w:rPr>
              <w:instrText xml:space="preserve"> PAGEREF _Toc167406599 \h </w:instrText>
            </w:r>
            <w:r>
              <w:rPr>
                <w:noProof/>
                <w:webHidden/>
              </w:rPr>
            </w:r>
          </w:ins>
          <w:r>
            <w:rPr>
              <w:noProof/>
              <w:webHidden/>
            </w:rPr>
            <w:fldChar w:fldCharType="separate"/>
          </w:r>
          <w:ins w:id="36" w:author="kunnu vrma" w:date="2024-05-24T01:29:00Z" w16du:dateUtc="2024-05-24T08:29:00Z">
            <w:r>
              <w:rPr>
                <w:noProof/>
                <w:webHidden/>
              </w:rPr>
              <w:t>8</w:t>
            </w:r>
            <w:r>
              <w:rPr>
                <w:noProof/>
                <w:webHidden/>
              </w:rPr>
              <w:fldChar w:fldCharType="end"/>
            </w:r>
            <w:r w:rsidRPr="00D7521F">
              <w:rPr>
                <w:rStyle w:val="Hyperlink"/>
                <w:noProof/>
              </w:rPr>
              <w:fldChar w:fldCharType="end"/>
            </w:r>
          </w:ins>
        </w:p>
        <w:p w14:paraId="784A8C84" w14:textId="0FF15891" w:rsidR="00AC6797" w:rsidRDefault="00AC6797">
          <w:pPr>
            <w:pStyle w:val="TOC2"/>
            <w:tabs>
              <w:tab w:val="right" w:leader="dot" w:pos="9350"/>
            </w:tabs>
            <w:rPr>
              <w:ins w:id="37" w:author="kunnu vrma" w:date="2024-05-24T01:29:00Z" w16du:dateUtc="2024-05-24T08:29:00Z"/>
              <w:rFonts w:eastAsiaTheme="minorEastAsia"/>
              <w:noProof/>
              <w:kern w:val="2"/>
              <w:sz w:val="24"/>
              <w:szCs w:val="24"/>
              <w:lang w:val="en-CA" w:eastAsia="en-CA"/>
              <w14:ligatures w14:val="standardContextual"/>
            </w:rPr>
          </w:pPr>
          <w:ins w:id="38"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"_Toc167406600"</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2.4 Solution Chosen for this Project and Rationale Behind</w:t>
            </w:r>
            <w:r>
              <w:rPr>
                <w:noProof/>
                <w:webHidden/>
              </w:rPr>
              <w:tab/>
            </w:r>
            <w:r>
              <w:rPr>
                <w:noProof/>
                <w:webHidden/>
              </w:rPr>
              <w:fldChar w:fldCharType="begin"/>
            </w:r>
            <w:r>
              <w:rPr>
                <w:noProof/>
                <w:webHidden/>
              </w:rPr>
              <w:instrText xml:space="preserve"> PAGEREF _Toc167406600 \h </w:instrText>
            </w:r>
            <w:r>
              <w:rPr>
                <w:noProof/>
                <w:webHidden/>
              </w:rPr>
            </w:r>
          </w:ins>
          <w:r>
            <w:rPr>
              <w:noProof/>
              <w:webHidden/>
            </w:rPr>
            <w:fldChar w:fldCharType="separate"/>
          </w:r>
          <w:ins w:id="39" w:author="kunnu vrma" w:date="2024-05-24T01:29:00Z" w16du:dateUtc="2024-05-24T08:29:00Z">
            <w:r>
              <w:rPr>
                <w:noProof/>
                <w:webHidden/>
              </w:rPr>
              <w:t>8</w:t>
            </w:r>
            <w:r>
              <w:rPr>
                <w:noProof/>
                <w:webHidden/>
              </w:rPr>
              <w:fldChar w:fldCharType="end"/>
            </w:r>
            <w:r w:rsidRPr="00D7521F">
              <w:rPr>
                <w:rStyle w:val="Hyperlink"/>
                <w:noProof/>
              </w:rPr>
              <w:fldChar w:fldCharType="end"/>
            </w:r>
          </w:ins>
        </w:p>
        <w:p w14:paraId="5EFD994B" w14:textId="53E6D947" w:rsidR="00AC6797" w:rsidRDefault="00AC6797">
          <w:pPr>
            <w:pStyle w:val="TOC2"/>
            <w:tabs>
              <w:tab w:val="right" w:leader="dot" w:pos="9350"/>
            </w:tabs>
            <w:rPr>
              <w:ins w:id="40" w:author="kunnu vrma" w:date="2024-05-24T01:29:00Z" w16du:dateUtc="2024-05-24T08:29:00Z"/>
              <w:rFonts w:eastAsiaTheme="minorEastAsia"/>
              <w:noProof/>
              <w:kern w:val="2"/>
              <w:sz w:val="24"/>
              <w:szCs w:val="24"/>
              <w:lang w:val="en-CA" w:eastAsia="en-CA"/>
              <w14:ligatures w14:val="standardContextual"/>
            </w:rPr>
          </w:pPr>
          <w:ins w:id="41"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2.5 Design and Development</w:t>
            </w:r>
            <w:r>
              <w:rPr>
                <w:noProof/>
                <w:webHidden/>
              </w:rPr>
              <w:tab/>
            </w:r>
            <w:r>
              <w:rPr>
                <w:noProof/>
                <w:webHidden/>
              </w:rPr>
              <w:fldChar w:fldCharType="begin"/>
            </w:r>
            <w:r>
              <w:rPr>
                <w:noProof/>
                <w:webHidden/>
              </w:rPr>
              <w:instrText xml:space="preserve"> PAGEREF _Toc167406601 \h </w:instrText>
            </w:r>
            <w:r>
              <w:rPr>
                <w:noProof/>
                <w:webHidden/>
              </w:rPr>
            </w:r>
          </w:ins>
          <w:r>
            <w:rPr>
              <w:noProof/>
              <w:webHidden/>
            </w:rPr>
            <w:fldChar w:fldCharType="separate"/>
          </w:r>
          <w:ins w:id="42" w:author="kunnu vrma" w:date="2024-05-24T01:29:00Z" w16du:dateUtc="2024-05-24T08:29:00Z">
            <w:r>
              <w:rPr>
                <w:noProof/>
                <w:webHidden/>
              </w:rPr>
              <w:t>10</w:t>
            </w:r>
            <w:r>
              <w:rPr>
                <w:noProof/>
                <w:webHidden/>
              </w:rPr>
              <w:fldChar w:fldCharType="end"/>
            </w:r>
            <w:r w:rsidRPr="00D7521F">
              <w:rPr>
                <w:rStyle w:val="Hyperlink"/>
                <w:noProof/>
              </w:rPr>
              <w:fldChar w:fldCharType="end"/>
            </w:r>
          </w:ins>
        </w:p>
        <w:p w14:paraId="41EEAE09" w14:textId="0157D4D4" w:rsidR="00AC6797" w:rsidRDefault="00AC6797">
          <w:pPr>
            <w:pStyle w:val="TOC2"/>
            <w:tabs>
              <w:tab w:val="right" w:leader="dot" w:pos="9350"/>
            </w:tabs>
            <w:rPr>
              <w:ins w:id="43" w:author="kunnu vrma" w:date="2024-05-24T01:29:00Z" w16du:dateUtc="2024-05-24T08:29:00Z"/>
              <w:rFonts w:eastAsiaTheme="minorEastAsia"/>
              <w:noProof/>
              <w:kern w:val="2"/>
              <w:sz w:val="24"/>
              <w:szCs w:val="24"/>
              <w:lang w:val="en-CA" w:eastAsia="en-CA"/>
              <w14:ligatures w14:val="standardContextual"/>
            </w:rPr>
          </w:pPr>
          <w:ins w:id="44"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"_Toc167406602"</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2.6 System/Software Architecture Diagram</w:t>
            </w:r>
            <w:r>
              <w:rPr>
                <w:noProof/>
                <w:webHidden/>
              </w:rPr>
              <w:tab/>
            </w:r>
            <w:r>
              <w:rPr>
                <w:noProof/>
                <w:webHidden/>
              </w:rPr>
              <w:fldChar w:fldCharType="begin"/>
            </w:r>
            <w:r>
              <w:rPr>
                <w:noProof/>
                <w:webHidden/>
              </w:rPr>
              <w:instrText xml:space="preserve"> PAGEREF _Toc167406602 \h </w:instrText>
            </w:r>
            <w:r>
              <w:rPr>
                <w:noProof/>
                <w:webHidden/>
              </w:rPr>
            </w:r>
          </w:ins>
          <w:r>
            <w:rPr>
              <w:noProof/>
              <w:webHidden/>
            </w:rPr>
            <w:fldChar w:fldCharType="separate"/>
          </w:r>
          <w:ins w:id="45" w:author="kunnu vrma" w:date="2024-05-24T01:29:00Z" w16du:dateUtc="2024-05-24T08:29:00Z">
            <w:r>
              <w:rPr>
                <w:noProof/>
                <w:webHidden/>
              </w:rPr>
              <w:t>23</w:t>
            </w:r>
            <w:r>
              <w:rPr>
                <w:noProof/>
                <w:webHidden/>
              </w:rPr>
              <w:fldChar w:fldCharType="end"/>
            </w:r>
            <w:r w:rsidRPr="00D7521F">
              <w:rPr>
                <w:rStyle w:val="Hyperlink"/>
                <w:noProof/>
              </w:rPr>
              <w:fldChar w:fldCharType="end"/>
            </w:r>
          </w:ins>
        </w:p>
        <w:p w14:paraId="7C97564C" w14:textId="7DA37803" w:rsidR="00AC6797" w:rsidRDefault="00AC6797">
          <w:pPr>
            <w:pStyle w:val="TOC2"/>
            <w:tabs>
              <w:tab w:val="right" w:leader="dot" w:pos="9350"/>
            </w:tabs>
            <w:rPr>
              <w:ins w:id="46" w:author="kunnu vrma" w:date="2024-05-24T01:29:00Z" w16du:dateUtc="2024-05-24T08:29:00Z"/>
              <w:rFonts w:eastAsiaTheme="minorEastAsia"/>
              <w:noProof/>
              <w:kern w:val="2"/>
              <w:sz w:val="24"/>
              <w:szCs w:val="24"/>
              <w:lang w:val="en-CA" w:eastAsia="en-CA"/>
              <w14:ligatures w14:val="standardContextual"/>
            </w:rPr>
          </w:pPr>
          <w:ins w:id="47"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"_Toc167406603"</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2.7 Testing</w:t>
            </w:r>
            <w:r>
              <w:rPr>
                <w:noProof/>
                <w:webHidden/>
              </w:rPr>
              <w:tab/>
            </w:r>
            <w:r>
              <w:rPr>
                <w:noProof/>
                <w:webHidden/>
              </w:rPr>
              <w:fldChar w:fldCharType="begin"/>
            </w:r>
            <w:r>
              <w:rPr>
                <w:noProof/>
                <w:webHidden/>
              </w:rPr>
              <w:instrText xml:space="preserve"> PAGEREF _Toc167406603 \h </w:instrText>
            </w:r>
            <w:r>
              <w:rPr>
                <w:noProof/>
                <w:webHidden/>
              </w:rPr>
            </w:r>
          </w:ins>
          <w:r>
            <w:rPr>
              <w:noProof/>
              <w:webHidden/>
            </w:rPr>
            <w:fldChar w:fldCharType="separate"/>
          </w:r>
          <w:ins w:id="48" w:author="kunnu vrma" w:date="2024-05-24T01:29:00Z" w16du:dateUtc="2024-05-24T08:29:00Z">
            <w:r>
              <w:rPr>
                <w:noProof/>
                <w:webHidden/>
              </w:rPr>
              <w:t>26</w:t>
            </w:r>
            <w:r>
              <w:rPr>
                <w:noProof/>
                <w:webHidden/>
              </w:rPr>
              <w:fldChar w:fldCharType="end"/>
            </w:r>
            <w:r w:rsidRPr="00D7521F">
              <w:rPr>
                <w:rStyle w:val="Hyperlink"/>
                <w:noProof/>
              </w:rPr>
              <w:fldChar w:fldCharType="end"/>
            </w:r>
          </w:ins>
        </w:p>
        <w:p w14:paraId="54D6A94E" w14:textId="2AD7CFA9" w:rsidR="00AC6797" w:rsidRDefault="00AC6797">
          <w:pPr>
            <w:pStyle w:val="TOC3"/>
            <w:tabs>
              <w:tab w:val="right" w:leader="dot" w:pos="9350"/>
            </w:tabs>
            <w:rPr>
              <w:ins w:id="49" w:author="kunnu vrma" w:date="2024-05-24T01:29:00Z" w16du:dateUtc="2024-05-24T08:29:00Z"/>
              <w:rFonts w:eastAsiaTheme="minorEastAsia"/>
              <w:noProof/>
              <w:kern w:val="2"/>
              <w:sz w:val="24"/>
              <w:szCs w:val="24"/>
              <w:lang w:val="en-CA" w:eastAsia="en-CA"/>
              <w14:ligatures w14:val="standardContextual"/>
            </w:rPr>
          </w:pPr>
          <w:ins w:id="50"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"_Toc167406604"</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 Functionality Testing:</w:t>
            </w:r>
            <w:r>
              <w:rPr>
                <w:noProof/>
                <w:webHidden/>
              </w:rPr>
              <w:tab/>
            </w:r>
            <w:r>
              <w:rPr>
                <w:noProof/>
                <w:webHidden/>
              </w:rPr>
              <w:fldChar w:fldCharType="begin"/>
            </w:r>
            <w:r>
              <w:rPr>
                <w:noProof/>
                <w:webHidden/>
              </w:rPr>
              <w:instrText xml:space="preserve"> PAGEREF _Toc167406604 \h </w:instrText>
            </w:r>
            <w:r>
              <w:rPr>
                <w:noProof/>
                <w:webHidden/>
              </w:rPr>
            </w:r>
          </w:ins>
          <w:r>
            <w:rPr>
              <w:noProof/>
              <w:webHidden/>
            </w:rPr>
            <w:fldChar w:fldCharType="separate"/>
          </w:r>
          <w:ins w:id="51" w:author="kunnu vrma" w:date="2024-05-24T01:29:00Z" w16du:dateUtc="2024-05-24T08:29:00Z">
            <w:r>
              <w:rPr>
                <w:noProof/>
                <w:webHidden/>
              </w:rPr>
              <w:t>26</w:t>
            </w:r>
            <w:r>
              <w:rPr>
                <w:noProof/>
                <w:webHidden/>
              </w:rPr>
              <w:fldChar w:fldCharType="end"/>
            </w:r>
            <w:r w:rsidRPr="00D7521F">
              <w:rPr>
                <w:rStyle w:val="Hyperlink"/>
                <w:noProof/>
              </w:rPr>
              <w:fldChar w:fldCharType="end"/>
            </w:r>
          </w:ins>
        </w:p>
        <w:p w14:paraId="4A29ED60" w14:textId="74DC09CC" w:rsidR="00AC6797" w:rsidRDefault="00AC6797">
          <w:pPr>
            <w:pStyle w:val="TOC3"/>
            <w:tabs>
              <w:tab w:val="right" w:leader="dot" w:pos="9350"/>
            </w:tabs>
            <w:rPr>
              <w:ins w:id="52" w:author="kunnu vrma" w:date="2024-05-24T01:29:00Z" w16du:dateUtc="2024-05-24T08:29:00Z"/>
              <w:rFonts w:eastAsiaTheme="minorEastAsia"/>
              <w:noProof/>
              <w:kern w:val="2"/>
              <w:sz w:val="24"/>
              <w:szCs w:val="24"/>
              <w:lang w:val="en-CA" w:eastAsia="en-CA"/>
              <w14:ligatures w14:val="standardContextual"/>
            </w:rPr>
          </w:pPr>
          <w:ins w:id="53"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"_Toc167406605"</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 Error Handling:</w:t>
            </w:r>
            <w:r>
              <w:rPr>
                <w:noProof/>
                <w:webHidden/>
              </w:rPr>
              <w:tab/>
            </w:r>
            <w:r>
              <w:rPr>
                <w:noProof/>
                <w:webHidden/>
              </w:rPr>
              <w:fldChar w:fldCharType="begin"/>
            </w:r>
            <w:r>
              <w:rPr>
                <w:noProof/>
                <w:webHidden/>
              </w:rPr>
              <w:instrText xml:space="preserve"> PAGEREF _Toc167406605 \h </w:instrText>
            </w:r>
            <w:r>
              <w:rPr>
                <w:noProof/>
                <w:webHidden/>
              </w:rPr>
            </w:r>
          </w:ins>
          <w:r>
            <w:rPr>
              <w:noProof/>
              <w:webHidden/>
            </w:rPr>
            <w:fldChar w:fldCharType="separate"/>
          </w:r>
          <w:ins w:id="54" w:author="kunnu vrma" w:date="2024-05-24T01:29:00Z" w16du:dateUtc="2024-05-24T08:29:00Z">
            <w:r>
              <w:rPr>
                <w:noProof/>
                <w:webHidden/>
              </w:rPr>
              <w:t>29</w:t>
            </w:r>
            <w:r>
              <w:rPr>
                <w:noProof/>
                <w:webHidden/>
              </w:rPr>
              <w:fldChar w:fldCharType="end"/>
            </w:r>
            <w:r w:rsidRPr="00D7521F">
              <w:rPr>
                <w:rStyle w:val="Hyperlink"/>
                <w:noProof/>
              </w:rPr>
              <w:fldChar w:fldCharType="end"/>
            </w:r>
          </w:ins>
        </w:p>
        <w:p w14:paraId="45846620" w14:textId="49BBEEA6" w:rsidR="00AC6797" w:rsidRDefault="00AC6797">
          <w:pPr>
            <w:pStyle w:val="TOC3"/>
            <w:tabs>
              <w:tab w:val="right" w:leader="dot" w:pos="9350"/>
            </w:tabs>
            <w:rPr>
              <w:ins w:id="55" w:author="kunnu vrma" w:date="2024-05-24T01:29:00Z" w16du:dateUtc="2024-05-24T08:29:00Z"/>
              <w:rFonts w:eastAsiaTheme="minorEastAsia"/>
              <w:noProof/>
              <w:kern w:val="2"/>
              <w:sz w:val="24"/>
              <w:szCs w:val="24"/>
              <w:lang w:val="en-CA" w:eastAsia="en-CA"/>
              <w14:ligatures w14:val="standardContextual"/>
            </w:rPr>
          </w:pPr>
          <w:ins w:id="56"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"_Toc167406606"</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3. Input Validation:</w:t>
            </w:r>
            <w:r>
              <w:rPr>
                <w:noProof/>
                <w:webHidden/>
              </w:rPr>
              <w:tab/>
            </w:r>
            <w:r>
              <w:rPr>
                <w:noProof/>
                <w:webHidden/>
              </w:rPr>
              <w:fldChar w:fldCharType="begin"/>
            </w:r>
            <w:r>
              <w:rPr>
                <w:noProof/>
                <w:webHidden/>
              </w:rPr>
              <w:instrText xml:space="preserve"> PAGEREF _Toc167406606 \h </w:instrText>
            </w:r>
            <w:r>
              <w:rPr>
                <w:noProof/>
                <w:webHidden/>
              </w:rPr>
            </w:r>
          </w:ins>
          <w:r>
            <w:rPr>
              <w:noProof/>
              <w:webHidden/>
            </w:rPr>
            <w:fldChar w:fldCharType="separate"/>
          </w:r>
          <w:ins w:id="57" w:author="kunnu vrma" w:date="2024-05-24T01:29:00Z" w16du:dateUtc="2024-05-24T08:29:00Z">
            <w:r>
              <w:rPr>
                <w:noProof/>
                <w:webHidden/>
              </w:rPr>
              <w:t>31</w:t>
            </w:r>
            <w:r>
              <w:rPr>
                <w:noProof/>
                <w:webHidden/>
              </w:rPr>
              <w:fldChar w:fldCharType="end"/>
            </w:r>
            <w:r w:rsidRPr="00D7521F">
              <w:rPr>
                <w:rStyle w:val="Hyperlink"/>
                <w:noProof/>
              </w:rPr>
              <w:fldChar w:fldCharType="end"/>
            </w:r>
          </w:ins>
        </w:p>
        <w:p w14:paraId="034EA2D5" w14:textId="3D638A5C" w:rsidR="00AC6797" w:rsidRDefault="00AC6797">
          <w:pPr>
            <w:pStyle w:val="TOC3"/>
            <w:tabs>
              <w:tab w:val="right" w:leader="dot" w:pos="9350"/>
            </w:tabs>
            <w:rPr>
              <w:ins w:id="58" w:author="kunnu vrma" w:date="2024-05-24T01:29:00Z" w16du:dateUtc="2024-05-24T08:29:00Z"/>
              <w:rFonts w:eastAsiaTheme="minorEastAsia"/>
              <w:noProof/>
              <w:kern w:val="2"/>
              <w:sz w:val="24"/>
              <w:szCs w:val="24"/>
              <w:lang w:val="en-CA" w:eastAsia="en-CA"/>
              <w14:ligatures w14:val="standardContextual"/>
            </w:rPr>
          </w:pPr>
          <w:ins w:id="59"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"_Toc167406607"</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4. Navigation Testing</w:t>
            </w:r>
            <w:r>
              <w:rPr>
                <w:noProof/>
                <w:webHidden/>
              </w:rPr>
              <w:tab/>
            </w:r>
            <w:r>
              <w:rPr>
                <w:noProof/>
                <w:webHidden/>
              </w:rPr>
              <w:fldChar w:fldCharType="begin"/>
            </w:r>
            <w:r>
              <w:rPr>
                <w:noProof/>
                <w:webHidden/>
              </w:rPr>
              <w:instrText xml:space="preserve"> PAGEREF _Toc167406607 \h </w:instrText>
            </w:r>
            <w:r>
              <w:rPr>
                <w:noProof/>
                <w:webHidden/>
              </w:rPr>
            </w:r>
          </w:ins>
          <w:r>
            <w:rPr>
              <w:noProof/>
              <w:webHidden/>
            </w:rPr>
            <w:fldChar w:fldCharType="separate"/>
          </w:r>
          <w:ins w:id="60" w:author="kunnu vrma" w:date="2024-05-24T01:29:00Z" w16du:dateUtc="2024-05-24T08:29:00Z">
            <w:r>
              <w:rPr>
                <w:noProof/>
                <w:webHidden/>
              </w:rPr>
              <w:t>32</w:t>
            </w:r>
            <w:r>
              <w:rPr>
                <w:noProof/>
                <w:webHidden/>
              </w:rPr>
              <w:fldChar w:fldCharType="end"/>
            </w:r>
            <w:r w:rsidRPr="00D7521F">
              <w:rPr>
                <w:rStyle w:val="Hyperlink"/>
                <w:noProof/>
              </w:rPr>
              <w:fldChar w:fldCharType="end"/>
            </w:r>
          </w:ins>
        </w:p>
        <w:p w14:paraId="7AC98A9C" w14:textId="6DB2ED9E" w:rsidR="00AC6797" w:rsidRDefault="00AC6797">
          <w:pPr>
            <w:pStyle w:val="TOC3"/>
            <w:tabs>
              <w:tab w:val="right" w:leader="dot" w:pos="9350"/>
            </w:tabs>
            <w:rPr>
              <w:ins w:id="61" w:author="kunnu vrma" w:date="2024-05-24T01:29:00Z" w16du:dateUtc="2024-05-24T08:29:00Z"/>
              <w:rFonts w:eastAsiaTheme="minorEastAsia"/>
              <w:noProof/>
              <w:kern w:val="2"/>
              <w:sz w:val="24"/>
              <w:szCs w:val="24"/>
              <w:lang w:val="en-CA" w:eastAsia="en-CA"/>
              <w14:ligatures w14:val="standardContextual"/>
            </w:rPr>
          </w:pPr>
          <w:ins w:id="62"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"_Toc167406608"</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5. Unit Testing</w:t>
            </w:r>
            <w:r>
              <w:rPr>
                <w:noProof/>
                <w:webHidden/>
              </w:rPr>
              <w:tab/>
            </w:r>
            <w:r>
              <w:rPr>
                <w:noProof/>
                <w:webHidden/>
              </w:rPr>
              <w:fldChar w:fldCharType="begin"/>
            </w:r>
            <w:r>
              <w:rPr>
                <w:noProof/>
                <w:webHidden/>
              </w:rPr>
              <w:instrText xml:space="preserve"> PAGEREF _Toc167406608 \h </w:instrText>
            </w:r>
            <w:r>
              <w:rPr>
                <w:noProof/>
                <w:webHidden/>
              </w:rPr>
            </w:r>
          </w:ins>
          <w:r>
            <w:rPr>
              <w:noProof/>
              <w:webHidden/>
            </w:rPr>
            <w:fldChar w:fldCharType="separate"/>
          </w:r>
          <w:ins w:id="63" w:author="kunnu vrma" w:date="2024-05-24T01:29:00Z" w16du:dateUtc="2024-05-24T08:29:00Z">
            <w:r>
              <w:rPr>
                <w:noProof/>
                <w:webHidden/>
              </w:rPr>
              <w:t>36</w:t>
            </w:r>
            <w:r>
              <w:rPr>
                <w:noProof/>
                <w:webHidden/>
              </w:rPr>
              <w:fldChar w:fldCharType="end"/>
            </w:r>
            <w:r w:rsidRPr="00D7521F">
              <w:rPr>
                <w:rStyle w:val="Hyperlink"/>
                <w:noProof/>
              </w:rPr>
              <w:fldChar w:fldCharType="end"/>
            </w:r>
          </w:ins>
        </w:p>
        <w:p w14:paraId="20D77C96" w14:textId="5F1A1950" w:rsidR="00AC6797" w:rsidRDefault="00AC6797">
          <w:pPr>
            <w:pStyle w:val="TOC3"/>
            <w:tabs>
              <w:tab w:val="right" w:leader="dot" w:pos="9350"/>
            </w:tabs>
            <w:rPr>
              <w:ins w:id="64" w:author="kunnu vrma" w:date="2024-05-24T01:29:00Z" w16du:dateUtc="2024-05-24T08:29:00Z"/>
              <w:rFonts w:eastAsiaTheme="minorEastAsia"/>
              <w:noProof/>
              <w:kern w:val="2"/>
              <w:sz w:val="24"/>
              <w:szCs w:val="24"/>
              <w:lang w:val="en-CA" w:eastAsia="en-CA"/>
              <w14:ligatures w14:val="standardContextual"/>
            </w:rPr>
          </w:pPr>
          <w:ins w:id="65"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"_Toc167406609"</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6. Integration Testing</w:t>
            </w:r>
            <w:r>
              <w:rPr>
                <w:noProof/>
                <w:webHidden/>
              </w:rPr>
              <w:tab/>
            </w:r>
            <w:r>
              <w:rPr>
                <w:noProof/>
                <w:webHidden/>
              </w:rPr>
              <w:fldChar w:fldCharType="begin"/>
            </w:r>
            <w:r>
              <w:rPr>
                <w:noProof/>
                <w:webHidden/>
              </w:rPr>
              <w:instrText xml:space="preserve"> PAGEREF _Toc167406609 \h </w:instrText>
            </w:r>
            <w:r>
              <w:rPr>
                <w:noProof/>
                <w:webHidden/>
              </w:rPr>
            </w:r>
          </w:ins>
          <w:r>
            <w:rPr>
              <w:noProof/>
              <w:webHidden/>
            </w:rPr>
            <w:fldChar w:fldCharType="separate"/>
          </w:r>
          <w:ins w:id="66" w:author="kunnu vrma" w:date="2024-05-24T01:29:00Z" w16du:dateUtc="2024-05-24T08:29:00Z">
            <w:r>
              <w:rPr>
                <w:noProof/>
                <w:webHidden/>
              </w:rPr>
              <w:t>43</w:t>
            </w:r>
            <w:r>
              <w:rPr>
                <w:noProof/>
                <w:webHidden/>
              </w:rPr>
              <w:fldChar w:fldCharType="end"/>
            </w:r>
            <w:r w:rsidRPr="00D7521F">
              <w:rPr>
                <w:rStyle w:val="Hyperlink"/>
                <w:noProof/>
              </w:rPr>
              <w:fldChar w:fldCharType="end"/>
            </w:r>
          </w:ins>
        </w:p>
        <w:p w14:paraId="05D33EEB" w14:textId="792D757D" w:rsidR="00AC6797" w:rsidRDefault="00AC6797">
          <w:pPr>
            <w:pStyle w:val="TOC3"/>
            <w:tabs>
              <w:tab w:val="right" w:leader="dot" w:pos="9350"/>
            </w:tabs>
            <w:rPr>
              <w:ins w:id="67" w:author="kunnu vrma" w:date="2024-05-24T01:29:00Z" w16du:dateUtc="2024-05-24T08:29:00Z"/>
              <w:rFonts w:eastAsiaTheme="minorEastAsia"/>
              <w:noProof/>
              <w:kern w:val="2"/>
              <w:sz w:val="24"/>
              <w:szCs w:val="24"/>
              <w:lang w:val="en-CA" w:eastAsia="en-CA"/>
              <w14:ligatures w14:val="standardContextual"/>
            </w:rPr>
          </w:pPr>
          <w:ins w:id="68"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"_Toc167406610"</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7. Network Testing:</w:t>
            </w:r>
            <w:r>
              <w:rPr>
                <w:noProof/>
                <w:webHidden/>
              </w:rPr>
              <w:tab/>
            </w:r>
            <w:r>
              <w:rPr>
                <w:noProof/>
                <w:webHidden/>
              </w:rPr>
              <w:fldChar w:fldCharType="begin"/>
            </w:r>
            <w:r>
              <w:rPr>
                <w:noProof/>
                <w:webHidden/>
              </w:rPr>
              <w:instrText xml:space="preserve"> PAGEREF _Toc167406610 \h </w:instrText>
            </w:r>
            <w:r>
              <w:rPr>
                <w:noProof/>
                <w:webHidden/>
              </w:rPr>
            </w:r>
          </w:ins>
          <w:r>
            <w:rPr>
              <w:noProof/>
              <w:webHidden/>
            </w:rPr>
            <w:fldChar w:fldCharType="separate"/>
          </w:r>
          <w:ins w:id="69" w:author="kunnu vrma" w:date="2024-05-24T01:29:00Z" w16du:dateUtc="2024-05-24T08:29:00Z">
            <w:r>
              <w:rPr>
                <w:noProof/>
                <w:webHidden/>
              </w:rPr>
              <w:t>45</w:t>
            </w:r>
            <w:r>
              <w:rPr>
                <w:noProof/>
                <w:webHidden/>
              </w:rPr>
              <w:fldChar w:fldCharType="end"/>
            </w:r>
            <w:r w:rsidRPr="00D7521F">
              <w:rPr>
                <w:rStyle w:val="Hyperlink"/>
                <w:noProof/>
              </w:rPr>
              <w:fldChar w:fldCharType="end"/>
            </w:r>
          </w:ins>
        </w:p>
        <w:p w14:paraId="1421683C" w14:textId="50DE725A" w:rsidR="00AC6797" w:rsidRDefault="00AC6797">
          <w:pPr>
            <w:pStyle w:val="TOC2"/>
            <w:tabs>
              <w:tab w:val="right" w:leader="dot" w:pos="9350"/>
            </w:tabs>
            <w:rPr>
              <w:ins w:id="70" w:author="kunnu vrma" w:date="2024-05-24T01:29:00Z" w16du:dateUtc="2024-05-24T08:29:00Z"/>
              <w:rFonts w:eastAsiaTheme="minorEastAsia"/>
              <w:noProof/>
              <w:kern w:val="2"/>
              <w:sz w:val="24"/>
              <w:szCs w:val="24"/>
              <w:lang w:val="en-CA" w:eastAsia="en-CA"/>
              <w14:ligatures w14:val="standardContextual"/>
            </w:rPr>
          </w:pPr>
          <w:ins w:id="71"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2.8 Predictive Analysis</w:t>
            </w:r>
            <w:r>
              <w:rPr>
                <w:noProof/>
                <w:webHidden/>
              </w:rPr>
              <w:tab/>
            </w:r>
            <w:r>
              <w:rPr>
                <w:noProof/>
                <w:webHidden/>
              </w:rPr>
              <w:fldChar w:fldCharType="begin"/>
            </w:r>
            <w:r>
              <w:rPr>
                <w:noProof/>
                <w:webHidden/>
              </w:rPr>
              <w:instrText xml:space="preserve"> PAGEREF _Toc167406611 \h </w:instrText>
            </w:r>
            <w:r>
              <w:rPr>
                <w:noProof/>
                <w:webHidden/>
              </w:rPr>
            </w:r>
          </w:ins>
          <w:r>
            <w:rPr>
              <w:noProof/>
              <w:webHidden/>
            </w:rPr>
            <w:fldChar w:fldCharType="separate"/>
          </w:r>
          <w:ins w:id="72" w:author="kunnu vrma" w:date="2024-05-24T01:29:00Z" w16du:dateUtc="2024-05-24T08:29:00Z">
            <w:r>
              <w:rPr>
                <w:noProof/>
                <w:webHidden/>
              </w:rPr>
              <w:t>47</w:t>
            </w:r>
            <w:r>
              <w:rPr>
                <w:noProof/>
                <w:webHidden/>
              </w:rPr>
              <w:fldChar w:fldCharType="end"/>
            </w:r>
            <w:r w:rsidRPr="00D7521F">
              <w:rPr>
                <w:rStyle w:val="Hyperlink"/>
                <w:noProof/>
              </w:rPr>
              <w:fldChar w:fldCharType="end"/>
            </w:r>
          </w:ins>
        </w:p>
        <w:p w14:paraId="60A87560" w14:textId="4D76F268" w:rsidR="00AC6797" w:rsidRDefault="00AC6797">
          <w:pPr>
            <w:pStyle w:val="TOC2"/>
            <w:tabs>
              <w:tab w:val="right" w:leader="dot" w:pos="9350"/>
            </w:tabs>
            <w:rPr>
              <w:ins w:id="73" w:author="kunnu vrma" w:date="2024-05-24T01:29:00Z" w16du:dateUtc="2024-05-24T08:29:00Z"/>
              <w:rFonts w:eastAsiaTheme="minorEastAsia"/>
              <w:noProof/>
              <w:kern w:val="2"/>
              <w:sz w:val="24"/>
              <w:szCs w:val="24"/>
              <w:lang w:val="en-CA" w:eastAsia="en-CA"/>
              <w14:ligatures w14:val="standardContextual"/>
            </w:rPr>
          </w:pPr>
          <w:ins w:id="74"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"_Toc167406612"</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2.9 Methodology</w:t>
            </w:r>
            <w:r>
              <w:rPr>
                <w:noProof/>
                <w:webHidden/>
              </w:rPr>
              <w:tab/>
            </w:r>
            <w:r>
              <w:rPr>
                <w:noProof/>
                <w:webHidden/>
              </w:rPr>
              <w:fldChar w:fldCharType="begin"/>
            </w:r>
            <w:r>
              <w:rPr>
                <w:noProof/>
                <w:webHidden/>
              </w:rPr>
              <w:instrText xml:space="preserve"> PAGEREF _Toc167406612 \h </w:instrText>
            </w:r>
            <w:r>
              <w:rPr>
                <w:noProof/>
                <w:webHidden/>
              </w:rPr>
            </w:r>
          </w:ins>
          <w:r>
            <w:rPr>
              <w:noProof/>
              <w:webHidden/>
            </w:rPr>
            <w:fldChar w:fldCharType="separate"/>
          </w:r>
          <w:ins w:id="75" w:author="kunnu vrma" w:date="2024-05-24T01:29:00Z" w16du:dateUtc="2024-05-24T08:29:00Z">
            <w:r>
              <w:rPr>
                <w:noProof/>
                <w:webHidden/>
              </w:rPr>
              <w:t>56</w:t>
            </w:r>
            <w:r>
              <w:rPr>
                <w:noProof/>
                <w:webHidden/>
              </w:rPr>
              <w:fldChar w:fldCharType="end"/>
            </w:r>
            <w:r w:rsidRPr="00D7521F">
              <w:rPr>
                <w:rStyle w:val="Hyperlink"/>
                <w:noProof/>
              </w:rPr>
              <w:fldChar w:fldCharType="end"/>
            </w:r>
          </w:ins>
        </w:p>
        <w:p w14:paraId="39ABCAD4" w14:textId="31376FCB" w:rsidR="00AC6797" w:rsidRDefault="00AC6797">
          <w:pPr>
            <w:pStyle w:val="TOC3"/>
            <w:tabs>
              <w:tab w:val="right" w:leader="dot" w:pos="9350"/>
            </w:tabs>
            <w:rPr>
              <w:ins w:id="76" w:author="kunnu vrma" w:date="2024-05-24T01:29:00Z" w16du:dateUtc="2024-05-24T08:29:00Z"/>
              <w:rFonts w:eastAsiaTheme="minorEastAsia"/>
              <w:noProof/>
              <w:kern w:val="2"/>
              <w:sz w:val="24"/>
              <w:szCs w:val="24"/>
              <w:lang w:val="en-CA" w:eastAsia="en-CA"/>
              <w14:ligatures w14:val="standardContextual"/>
            </w:rPr>
          </w:pPr>
          <w:ins w:id="77"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"_Toc167406613"</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 Data Collection and Preprocessing:</w:t>
            </w:r>
            <w:r>
              <w:rPr>
                <w:noProof/>
                <w:webHidden/>
              </w:rPr>
              <w:tab/>
            </w:r>
            <w:r>
              <w:rPr>
                <w:noProof/>
                <w:webHidden/>
              </w:rPr>
              <w:fldChar w:fldCharType="begin"/>
            </w:r>
            <w:r>
              <w:rPr>
                <w:noProof/>
                <w:webHidden/>
              </w:rPr>
              <w:instrText xml:space="preserve"> PAGEREF _Toc167406613 \h </w:instrText>
            </w:r>
            <w:r>
              <w:rPr>
                <w:noProof/>
                <w:webHidden/>
              </w:rPr>
            </w:r>
          </w:ins>
          <w:r>
            <w:rPr>
              <w:noProof/>
              <w:webHidden/>
            </w:rPr>
            <w:fldChar w:fldCharType="separate"/>
          </w:r>
          <w:ins w:id="78" w:author="kunnu vrma" w:date="2024-05-24T01:29:00Z" w16du:dateUtc="2024-05-24T08:29:00Z">
            <w:r>
              <w:rPr>
                <w:noProof/>
                <w:webHidden/>
              </w:rPr>
              <w:t>57</w:t>
            </w:r>
            <w:r>
              <w:rPr>
                <w:noProof/>
                <w:webHidden/>
              </w:rPr>
              <w:fldChar w:fldCharType="end"/>
            </w:r>
            <w:r w:rsidRPr="00D7521F">
              <w:rPr>
                <w:rStyle w:val="Hyperlink"/>
                <w:noProof/>
              </w:rPr>
              <w:fldChar w:fldCharType="end"/>
            </w:r>
          </w:ins>
        </w:p>
        <w:p w14:paraId="0E90F086" w14:textId="6DCC899D" w:rsidR="00AC6797" w:rsidRDefault="00AC6797">
          <w:pPr>
            <w:pStyle w:val="TOC3"/>
            <w:tabs>
              <w:tab w:val="right" w:leader="dot" w:pos="9350"/>
            </w:tabs>
            <w:rPr>
              <w:ins w:id="79" w:author="kunnu vrma" w:date="2024-05-24T01:29:00Z" w16du:dateUtc="2024-05-24T08:29:00Z"/>
              <w:rFonts w:eastAsiaTheme="minorEastAsia"/>
              <w:noProof/>
              <w:kern w:val="2"/>
              <w:sz w:val="24"/>
              <w:szCs w:val="24"/>
              <w:lang w:val="en-CA" w:eastAsia="en-CA"/>
              <w14:ligatures w14:val="standardContextual"/>
            </w:rPr>
          </w:pPr>
          <w:ins w:id="80"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"_Toc167406614"</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 Exploratory Data Analysis (EDA):</w:t>
            </w:r>
            <w:r>
              <w:rPr>
                <w:noProof/>
                <w:webHidden/>
              </w:rPr>
              <w:tab/>
            </w:r>
            <w:r>
              <w:rPr>
                <w:noProof/>
                <w:webHidden/>
              </w:rPr>
              <w:fldChar w:fldCharType="begin"/>
            </w:r>
            <w:r>
              <w:rPr>
                <w:noProof/>
                <w:webHidden/>
              </w:rPr>
              <w:instrText xml:space="preserve"> PAGEREF _Toc167406614 \h </w:instrText>
            </w:r>
            <w:r>
              <w:rPr>
                <w:noProof/>
                <w:webHidden/>
              </w:rPr>
            </w:r>
          </w:ins>
          <w:r>
            <w:rPr>
              <w:noProof/>
              <w:webHidden/>
            </w:rPr>
            <w:fldChar w:fldCharType="separate"/>
          </w:r>
          <w:ins w:id="81" w:author="kunnu vrma" w:date="2024-05-24T01:29:00Z" w16du:dateUtc="2024-05-24T08:29:00Z">
            <w:r>
              <w:rPr>
                <w:noProof/>
                <w:webHidden/>
              </w:rPr>
              <w:t>57</w:t>
            </w:r>
            <w:r>
              <w:rPr>
                <w:noProof/>
                <w:webHidden/>
              </w:rPr>
              <w:fldChar w:fldCharType="end"/>
            </w:r>
            <w:r w:rsidRPr="00D7521F">
              <w:rPr>
                <w:rStyle w:val="Hyperlink"/>
                <w:noProof/>
              </w:rPr>
              <w:fldChar w:fldCharType="end"/>
            </w:r>
          </w:ins>
        </w:p>
        <w:p w14:paraId="6967FF6C" w14:textId="0C198984" w:rsidR="00AC6797" w:rsidRDefault="00AC6797">
          <w:pPr>
            <w:pStyle w:val="TOC3"/>
            <w:tabs>
              <w:tab w:val="right" w:leader="dot" w:pos="9350"/>
            </w:tabs>
            <w:rPr>
              <w:ins w:id="82" w:author="kunnu vrma" w:date="2024-05-24T01:29:00Z" w16du:dateUtc="2024-05-24T08:29:00Z"/>
              <w:rFonts w:eastAsiaTheme="minorEastAsia"/>
              <w:noProof/>
              <w:kern w:val="2"/>
              <w:sz w:val="24"/>
              <w:szCs w:val="24"/>
              <w:lang w:val="en-CA" w:eastAsia="en-CA"/>
              <w14:ligatures w14:val="standardContextual"/>
            </w:rPr>
          </w:pPr>
          <w:ins w:id="83"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"_Toc167406615"</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3. Feature Engineering:</w:t>
            </w:r>
            <w:r>
              <w:rPr>
                <w:noProof/>
                <w:webHidden/>
              </w:rPr>
              <w:tab/>
            </w:r>
            <w:r>
              <w:rPr>
                <w:noProof/>
                <w:webHidden/>
              </w:rPr>
              <w:fldChar w:fldCharType="begin"/>
            </w:r>
            <w:r>
              <w:rPr>
                <w:noProof/>
                <w:webHidden/>
              </w:rPr>
              <w:instrText xml:space="preserve"> PAGEREF _Toc167406615 \h </w:instrText>
            </w:r>
            <w:r>
              <w:rPr>
                <w:noProof/>
                <w:webHidden/>
              </w:rPr>
            </w:r>
          </w:ins>
          <w:r>
            <w:rPr>
              <w:noProof/>
              <w:webHidden/>
            </w:rPr>
            <w:fldChar w:fldCharType="separate"/>
          </w:r>
          <w:ins w:id="84" w:author="kunnu vrma" w:date="2024-05-24T01:29:00Z" w16du:dateUtc="2024-05-24T08:29:00Z">
            <w:r>
              <w:rPr>
                <w:noProof/>
                <w:webHidden/>
              </w:rPr>
              <w:t>57</w:t>
            </w:r>
            <w:r>
              <w:rPr>
                <w:noProof/>
                <w:webHidden/>
              </w:rPr>
              <w:fldChar w:fldCharType="end"/>
            </w:r>
            <w:r w:rsidRPr="00D7521F">
              <w:rPr>
                <w:rStyle w:val="Hyperlink"/>
                <w:noProof/>
              </w:rPr>
              <w:fldChar w:fldCharType="end"/>
            </w:r>
          </w:ins>
        </w:p>
        <w:p w14:paraId="55BEBBA8" w14:textId="791B5B94" w:rsidR="00AC6797" w:rsidRDefault="00AC6797">
          <w:pPr>
            <w:pStyle w:val="TOC3"/>
            <w:tabs>
              <w:tab w:val="right" w:leader="dot" w:pos="9350"/>
            </w:tabs>
            <w:rPr>
              <w:ins w:id="85" w:author="kunnu vrma" w:date="2024-05-24T01:29:00Z" w16du:dateUtc="2024-05-24T08:29:00Z"/>
              <w:rFonts w:eastAsiaTheme="minorEastAsia"/>
              <w:noProof/>
              <w:kern w:val="2"/>
              <w:sz w:val="24"/>
              <w:szCs w:val="24"/>
              <w:lang w:val="en-CA" w:eastAsia="en-CA"/>
              <w14:ligatures w14:val="standardContextual"/>
            </w:rPr>
          </w:pPr>
          <w:ins w:id="86"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"_Toc167406616"</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4. Model Development and Evaluation:</w:t>
            </w:r>
            <w:r>
              <w:rPr>
                <w:noProof/>
                <w:webHidden/>
              </w:rPr>
              <w:tab/>
            </w:r>
            <w:r>
              <w:rPr>
                <w:noProof/>
                <w:webHidden/>
              </w:rPr>
              <w:fldChar w:fldCharType="begin"/>
            </w:r>
            <w:r>
              <w:rPr>
                <w:noProof/>
                <w:webHidden/>
              </w:rPr>
              <w:instrText xml:space="preserve"> PAGEREF _Toc167406616 \h </w:instrText>
            </w:r>
            <w:r>
              <w:rPr>
                <w:noProof/>
                <w:webHidden/>
              </w:rPr>
            </w:r>
          </w:ins>
          <w:r>
            <w:rPr>
              <w:noProof/>
              <w:webHidden/>
            </w:rPr>
            <w:fldChar w:fldCharType="separate"/>
          </w:r>
          <w:ins w:id="87" w:author="kunnu vrma" w:date="2024-05-24T01:29:00Z" w16du:dateUtc="2024-05-24T08:29:00Z">
            <w:r>
              <w:rPr>
                <w:noProof/>
                <w:webHidden/>
              </w:rPr>
              <w:t>58</w:t>
            </w:r>
            <w:r>
              <w:rPr>
                <w:noProof/>
                <w:webHidden/>
              </w:rPr>
              <w:fldChar w:fldCharType="end"/>
            </w:r>
            <w:r w:rsidRPr="00D7521F">
              <w:rPr>
                <w:rStyle w:val="Hyperlink"/>
                <w:noProof/>
              </w:rPr>
              <w:fldChar w:fldCharType="end"/>
            </w:r>
          </w:ins>
        </w:p>
        <w:p w14:paraId="11320BAD" w14:textId="5B7FFA02" w:rsidR="00AC6797" w:rsidRDefault="00AC6797">
          <w:pPr>
            <w:pStyle w:val="TOC3"/>
            <w:tabs>
              <w:tab w:val="right" w:leader="dot" w:pos="9350"/>
            </w:tabs>
            <w:rPr>
              <w:ins w:id="88" w:author="kunnu vrma" w:date="2024-05-24T01:29:00Z" w16du:dateUtc="2024-05-24T08:29:00Z"/>
              <w:rFonts w:eastAsiaTheme="minorEastAsia"/>
              <w:noProof/>
              <w:kern w:val="2"/>
              <w:sz w:val="24"/>
              <w:szCs w:val="24"/>
              <w:lang w:val="en-CA" w:eastAsia="en-CA"/>
              <w14:ligatures w14:val="standardContextual"/>
            </w:rPr>
          </w:pPr>
          <w:ins w:id="89"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"_Toc167406617"</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5. User Engagement Strategies:</w:t>
            </w:r>
            <w:r>
              <w:rPr>
                <w:noProof/>
                <w:webHidden/>
              </w:rPr>
              <w:tab/>
            </w:r>
            <w:r>
              <w:rPr>
                <w:noProof/>
                <w:webHidden/>
              </w:rPr>
              <w:fldChar w:fldCharType="begin"/>
            </w:r>
            <w:r>
              <w:rPr>
                <w:noProof/>
                <w:webHidden/>
              </w:rPr>
              <w:instrText xml:space="preserve"> PAGEREF _Toc167406617 \h </w:instrText>
            </w:r>
            <w:r>
              <w:rPr>
                <w:noProof/>
                <w:webHidden/>
              </w:rPr>
            </w:r>
          </w:ins>
          <w:r>
            <w:rPr>
              <w:noProof/>
              <w:webHidden/>
            </w:rPr>
            <w:fldChar w:fldCharType="separate"/>
          </w:r>
          <w:ins w:id="90" w:author="kunnu vrma" w:date="2024-05-24T01:29:00Z" w16du:dateUtc="2024-05-24T08:29:00Z">
            <w:r>
              <w:rPr>
                <w:noProof/>
                <w:webHidden/>
              </w:rPr>
              <w:t>58</w:t>
            </w:r>
            <w:r>
              <w:rPr>
                <w:noProof/>
                <w:webHidden/>
              </w:rPr>
              <w:fldChar w:fldCharType="end"/>
            </w:r>
            <w:r w:rsidRPr="00D7521F">
              <w:rPr>
                <w:rStyle w:val="Hyperlink"/>
                <w:noProof/>
              </w:rPr>
              <w:fldChar w:fldCharType="end"/>
            </w:r>
          </w:ins>
        </w:p>
        <w:p w14:paraId="47F6B80D" w14:textId="5DE0B811" w:rsidR="00AC6797" w:rsidRDefault="00AC6797">
          <w:pPr>
            <w:pStyle w:val="TOC3"/>
            <w:tabs>
              <w:tab w:val="right" w:leader="dot" w:pos="9350"/>
            </w:tabs>
            <w:rPr>
              <w:ins w:id="91" w:author="kunnu vrma" w:date="2024-05-24T01:29:00Z" w16du:dateUtc="2024-05-24T08:29:00Z"/>
              <w:rFonts w:eastAsiaTheme="minorEastAsia"/>
              <w:noProof/>
              <w:kern w:val="2"/>
              <w:sz w:val="24"/>
              <w:szCs w:val="24"/>
              <w:lang w:val="en-CA" w:eastAsia="en-CA"/>
              <w14:ligatures w14:val="standardContextual"/>
            </w:rPr>
          </w:pPr>
          <w:ins w:id="92"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"_Toc167406618"</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6. Technologies to Be Used:</w:t>
            </w:r>
            <w:r>
              <w:rPr>
                <w:noProof/>
                <w:webHidden/>
              </w:rPr>
              <w:tab/>
            </w:r>
            <w:r>
              <w:rPr>
                <w:noProof/>
                <w:webHidden/>
              </w:rPr>
              <w:fldChar w:fldCharType="begin"/>
            </w:r>
            <w:r>
              <w:rPr>
                <w:noProof/>
                <w:webHidden/>
              </w:rPr>
              <w:instrText xml:space="preserve"> PAGEREF _Toc167406618 \h </w:instrText>
            </w:r>
            <w:r>
              <w:rPr>
                <w:noProof/>
                <w:webHidden/>
              </w:rPr>
            </w:r>
          </w:ins>
          <w:r>
            <w:rPr>
              <w:noProof/>
              <w:webHidden/>
            </w:rPr>
            <w:fldChar w:fldCharType="separate"/>
          </w:r>
          <w:ins w:id="93" w:author="kunnu vrma" w:date="2024-05-24T01:29:00Z" w16du:dateUtc="2024-05-24T08:29:00Z">
            <w:r>
              <w:rPr>
                <w:noProof/>
                <w:webHidden/>
              </w:rPr>
              <w:t>59</w:t>
            </w:r>
            <w:r>
              <w:rPr>
                <w:noProof/>
                <w:webHidden/>
              </w:rPr>
              <w:fldChar w:fldCharType="end"/>
            </w:r>
            <w:r w:rsidRPr="00D7521F">
              <w:rPr>
                <w:rStyle w:val="Hyperlink"/>
                <w:noProof/>
              </w:rPr>
              <w:fldChar w:fldCharType="end"/>
            </w:r>
          </w:ins>
        </w:p>
        <w:p w14:paraId="5EFF9A25" w14:textId="30FEDAB2" w:rsidR="00AC6797" w:rsidRDefault="00AC6797">
          <w:pPr>
            <w:pStyle w:val="TOC3"/>
            <w:tabs>
              <w:tab w:val="right" w:leader="dot" w:pos="9350"/>
            </w:tabs>
            <w:rPr>
              <w:ins w:id="94" w:author="kunnu vrma" w:date="2024-05-24T01:29:00Z" w16du:dateUtc="2024-05-24T08:29:00Z"/>
              <w:rFonts w:eastAsiaTheme="minorEastAsia"/>
              <w:noProof/>
              <w:kern w:val="2"/>
              <w:sz w:val="24"/>
              <w:szCs w:val="24"/>
              <w:lang w:val="en-CA" w:eastAsia="en-CA"/>
              <w14:ligatures w14:val="standardContextual"/>
            </w:rPr>
          </w:pPr>
          <w:ins w:id="95"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"_Toc167406619"</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7. Web Development:</w:t>
            </w:r>
            <w:r>
              <w:rPr>
                <w:noProof/>
                <w:webHidden/>
              </w:rPr>
              <w:tab/>
            </w:r>
            <w:r>
              <w:rPr>
                <w:noProof/>
                <w:webHidden/>
              </w:rPr>
              <w:fldChar w:fldCharType="begin"/>
            </w:r>
            <w:r>
              <w:rPr>
                <w:noProof/>
                <w:webHidden/>
              </w:rPr>
              <w:instrText xml:space="preserve"> PAGEREF _Toc167406619 \h </w:instrText>
            </w:r>
            <w:r>
              <w:rPr>
                <w:noProof/>
                <w:webHidden/>
              </w:rPr>
            </w:r>
          </w:ins>
          <w:r>
            <w:rPr>
              <w:noProof/>
              <w:webHidden/>
            </w:rPr>
            <w:fldChar w:fldCharType="separate"/>
          </w:r>
          <w:ins w:id="96" w:author="kunnu vrma" w:date="2024-05-24T01:29:00Z" w16du:dateUtc="2024-05-24T08:29:00Z">
            <w:r>
              <w:rPr>
                <w:noProof/>
                <w:webHidden/>
              </w:rPr>
              <w:t>59</w:t>
            </w:r>
            <w:r>
              <w:rPr>
                <w:noProof/>
                <w:webHidden/>
              </w:rPr>
              <w:fldChar w:fldCharType="end"/>
            </w:r>
            <w:r w:rsidRPr="00D7521F">
              <w:rPr>
                <w:rStyle w:val="Hyperlink"/>
                <w:noProof/>
              </w:rPr>
              <w:fldChar w:fldCharType="end"/>
            </w:r>
          </w:ins>
        </w:p>
        <w:p w14:paraId="0EC96BF7" w14:textId="12974578" w:rsidR="00AC6797" w:rsidRDefault="00AC6797">
          <w:pPr>
            <w:pStyle w:val="TOC3"/>
            <w:tabs>
              <w:tab w:val="right" w:leader="dot" w:pos="9350"/>
            </w:tabs>
            <w:rPr>
              <w:ins w:id="97" w:author="kunnu vrma" w:date="2024-05-24T01:29:00Z" w16du:dateUtc="2024-05-24T08:29:00Z"/>
              <w:rFonts w:eastAsiaTheme="minorEastAsia"/>
              <w:noProof/>
              <w:kern w:val="2"/>
              <w:sz w:val="24"/>
              <w:szCs w:val="24"/>
              <w:lang w:val="en-CA" w:eastAsia="en-CA"/>
              <w14:ligatures w14:val="standardContextual"/>
            </w:rPr>
          </w:pPr>
          <w:ins w:id="98"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"_Toc167406620"</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8. Machine Learning:</w:t>
            </w:r>
            <w:r>
              <w:rPr>
                <w:noProof/>
                <w:webHidden/>
              </w:rPr>
              <w:tab/>
            </w:r>
            <w:r>
              <w:rPr>
                <w:noProof/>
                <w:webHidden/>
              </w:rPr>
              <w:fldChar w:fldCharType="begin"/>
            </w:r>
            <w:r>
              <w:rPr>
                <w:noProof/>
                <w:webHidden/>
              </w:rPr>
              <w:instrText xml:space="preserve"> PAGEREF _Toc167406620 \h </w:instrText>
            </w:r>
            <w:r>
              <w:rPr>
                <w:noProof/>
                <w:webHidden/>
              </w:rPr>
            </w:r>
          </w:ins>
          <w:r>
            <w:rPr>
              <w:noProof/>
              <w:webHidden/>
            </w:rPr>
            <w:fldChar w:fldCharType="separate"/>
          </w:r>
          <w:ins w:id="99" w:author="kunnu vrma" w:date="2024-05-24T01:29:00Z" w16du:dateUtc="2024-05-24T08:29:00Z">
            <w:r>
              <w:rPr>
                <w:noProof/>
                <w:webHidden/>
              </w:rPr>
              <w:t>60</w:t>
            </w:r>
            <w:r>
              <w:rPr>
                <w:noProof/>
                <w:webHidden/>
              </w:rPr>
              <w:fldChar w:fldCharType="end"/>
            </w:r>
            <w:r w:rsidRPr="00D7521F">
              <w:rPr>
                <w:rStyle w:val="Hyperlink"/>
                <w:noProof/>
              </w:rPr>
              <w:fldChar w:fldCharType="end"/>
            </w:r>
          </w:ins>
        </w:p>
        <w:p w14:paraId="603F9322" w14:textId="1EEE2F85" w:rsidR="00AC6797" w:rsidRDefault="00AC6797">
          <w:pPr>
            <w:pStyle w:val="TOC3"/>
            <w:tabs>
              <w:tab w:val="right" w:leader="dot" w:pos="9350"/>
            </w:tabs>
            <w:rPr>
              <w:ins w:id="100" w:author="kunnu vrma" w:date="2024-05-24T01:29:00Z" w16du:dateUtc="2024-05-24T08:29:00Z"/>
              <w:rFonts w:eastAsiaTheme="minorEastAsia"/>
              <w:noProof/>
              <w:kern w:val="2"/>
              <w:sz w:val="24"/>
              <w:szCs w:val="24"/>
              <w:lang w:val="en-CA" w:eastAsia="en-CA"/>
              <w14:ligatures w14:val="standardContextual"/>
            </w:rPr>
          </w:pPr>
          <w:ins w:id="101" w:author="kunnu vrma" w:date="2024-05-24T01:29:00Z" w16du:dateUtc="2024-05-24T08:29:00Z">
            <w:r w:rsidRPr="00D7521F">
              <w:rPr>
                <w:rStyle w:val="Hyperlink"/>
                <w:noProof/>
              </w:rPr>
              <w:lastRenderedPageBreak/>
              <w:fldChar w:fldCharType="begin"/>
            </w:r>
            <w:r w:rsidRPr="00D7521F">
              <w:rPr>
                <w:rStyle w:val="Hyperlink"/>
                <w:noProof/>
              </w:rPr>
              <w:instrText xml:space="preserve"> </w:instrText>
            </w:r>
            <w:r>
              <w:rPr>
                <w:noProof/>
              </w:rPr>
              <w:instrText>HYPERLINK \l "_Toc167406621"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9. Predictive Analysis</w:t>
            </w:r>
            <w:r>
              <w:rPr>
                <w:noProof/>
                <w:webHidden/>
              </w:rPr>
              <w:tab/>
            </w:r>
            <w:r>
              <w:rPr>
                <w:noProof/>
                <w:webHidden/>
              </w:rPr>
              <w:fldChar w:fldCharType="begin"/>
            </w:r>
            <w:r>
              <w:rPr>
                <w:noProof/>
                <w:webHidden/>
              </w:rPr>
              <w:instrText xml:space="preserve"> PAGEREF _Toc167406621 \h </w:instrText>
            </w:r>
            <w:r>
              <w:rPr>
                <w:noProof/>
                <w:webHidden/>
              </w:rPr>
            </w:r>
          </w:ins>
          <w:r>
            <w:rPr>
              <w:noProof/>
              <w:webHidden/>
            </w:rPr>
            <w:fldChar w:fldCharType="separate"/>
          </w:r>
          <w:ins w:id="102" w:author="kunnu vrma" w:date="2024-05-24T01:29:00Z" w16du:dateUtc="2024-05-24T08:29:00Z">
            <w:r>
              <w:rPr>
                <w:noProof/>
                <w:webHidden/>
              </w:rPr>
              <w:t>61</w:t>
            </w:r>
            <w:r>
              <w:rPr>
                <w:noProof/>
                <w:webHidden/>
              </w:rPr>
              <w:fldChar w:fldCharType="end"/>
            </w:r>
            <w:r w:rsidRPr="00D7521F">
              <w:rPr>
                <w:rStyle w:val="Hyperlink"/>
                <w:noProof/>
              </w:rPr>
              <w:fldChar w:fldCharType="end"/>
            </w:r>
          </w:ins>
        </w:p>
        <w:p w14:paraId="01FC663B" w14:textId="6F1586CB" w:rsidR="00AC6797" w:rsidRDefault="00AC6797">
          <w:pPr>
            <w:pStyle w:val="TOC3"/>
            <w:tabs>
              <w:tab w:val="right" w:leader="dot" w:pos="9350"/>
            </w:tabs>
            <w:rPr>
              <w:ins w:id="103" w:author="kunnu vrma" w:date="2024-05-24T01:29:00Z" w16du:dateUtc="2024-05-24T08:29:00Z"/>
              <w:rFonts w:eastAsiaTheme="minorEastAsia"/>
              <w:noProof/>
              <w:kern w:val="2"/>
              <w:sz w:val="24"/>
              <w:szCs w:val="24"/>
              <w:lang w:val="en-CA" w:eastAsia="en-CA"/>
              <w14:ligatures w14:val="standardContextual"/>
            </w:rPr>
          </w:pPr>
          <w:ins w:id="104"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"_Toc167406622"</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10. Algorithms used:</w:t>
            </w:r>
            <w:r>
              <w:rPr>
                <w:noProof/>
                <w:webHidden/>
              </w:rPr>
              <w:tab/>
            </w:r>
            <w:r>
              <w:rPr>
                <w:noProof/>
                <w:webHidden/>
              </w:rPr>
              <w:fldChar w:fldCharType="begin"/>
            </w:r>
            <w:r>
              <w:rPr>
                <w:noProof/>
                <w:webHidden/>
              </w:rPr>
              <w:instrText xml:space="preserve"> PAGEREF _Toc167406622 \h </w:instrText>
            </w:r>
            <w:r>
              <w:rPr>
                <w:noProof/>
                <w:webHidden/>
              </w:rPr>
            </w:r>
          </w:ins>
          <w:r>
            <w:rPr>
              <w:noProof/>
              <w:webHidden/>
            </w:rPr>
            <w:fldChar w:fldCharType="separate"/>
          </w:r>
          <w:ins w:id="105" w:author="kunnu vrma" w:date="2024-05-24T01:29:00Z" w16du:dateUtc="2024-05-24T08:29:00Z">
            <w:r>
              <w:rPr>
                <w:noProof/>
                <w:webHidden/>
              </w:rPr>
              <w:t>62</w:t>
            </w:r>
            <w:r>
              <w:rPr>
                <w:noProof/>
                <w:webHidden/>
              </w:rPr>
              <w:fldChar w:fldCharType="end"/>
            </w:r>
            <w:r w:rsidRPr="00D7521F">
              <w:rPr>
                <w:rStyle w:val="Hyperlink"/>
                <w:noProof/>
              </w:rPr>
              <w:fldChar w:fldCharType="end"/>
            </w:r>
          </w:ins>
        </w:p>
        <w:p w14:paraId="4AEAA7F8" w14:textId="2BCE8C71" w:rsidR="00AC6797" w:rsidRDefault="00AC6797">
          <w:pPr>
            <w:pStyle w:val="TOC2"/>
            <w:tabs>
              <w:tab w:val="right" w:leader="dot" w:pos="9350"/>
            </w:tabs>
            <w:rPr>
              <w:ins w:id="106" w:author="kunnu vrma" w:date="2024-05-24T01:29:00Z" w16du:dateUtc="2024-05-24T08:29:00Z"/>
              <w:rFonts w:eastAsiaTheme="minorEastAsia"/>
              <w:noProof/>
              <w:kern w:val="2"/>
              <w:sz w:val="24"/>
              <w:szCs w:val="24"/>
              <w:lang w:val="en-CA" w:eastAsia="en-CA"/>
              <w14:ligatures w14:val="standardContextual"/>
            </w:rPr>
          </w:pPr>
          <w:ins w:id="107"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"_Toc167406623"</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2.10 Implications of the Implementation</w:t>
            </w:r>
            <w:r>
              <w:rPr>
                <w:noProof/>
                <w:webHidden/>
              </w:rPr>
              <w:tab/>
            </w:r>
            <w:r>
              <w:rPr>
                <w:noProof/>
                <w:webHidden/>
              </w:rPr>
              <w:fldChar w:fldCharType="begin"/>
            </w:r>
            <w:r>
              <w:rPr>
                <w:noProof/>
                <w:webHidden/>
              </w:rPr>
              <w:instrText xml:space="preserve"> PAGEREF _Toc167406623 \h </w:instrText>
            </w:r>
            <w:r>
              <w:rPr>
                <w:noProof/>
                <w:webHidden/>
              </w:rPr>
            </w:r>
          </w:ins>
          <w:r>
            <w:rPr>
              <w:noProof/>
              <w:webHidden/>
            </w:rPr>
            <w:fldChar w:fldCharType="separate"/>
          </w:r>
          <w:ins w:id="108" w:author="kunnu vrma" w:date="2024-05-24T01:29:00Z" w16du:dateUtc="2024-05-24T08:29:00Z">
            <w:r>
              <w:rPr>
                <w:noProof/>
                <w:webHidden/>
              </w:rPr>
              <w:t>65</w:t>
            </w:r>
            <w:r>
              <w:rPr>
                <w:noProof/>
                <w:webHidden/>
              </w:rPr>
              <w:fldChar w:fldCharType="end"/>
            </w:r>
            <w:r w:rsidRPr="00D7521F">
              <w:rPr>
                <w:rStyle w:val="Hyperlink"/>
                <w:noProof/>
              </w:rPr>
              <w:fldChar w:fldCharType="end"/>
            </w:r>
          </w:ins>
        </w:p>
        <w:p w14:paraId="273ABA53" w14:textId="7A766ED7" w:rsidR="00AC6797" w:rsidRDefault="00AC6797">
          <w:pPr>
            <w:pStyle w:val="TOC3"/>
            <w:tabs>
              <w:tab w:val="right" w:leader="dot" w:pos="9350"/>
            </w:tabs>
            <w:rPr>
              <w:ins w:id="109" w:author="kunnu vrma" w:date="2024-05-24T01:29:00Z" w16du:dateUtc="2024-05-24T08:29:00Z"/>
              <w:rFonts w:eastAsiaTheme="minorEastAsia"/>
              <w:noProof/>
              <w:kern w:val="2"/>
              <w:sz w:val="24"/>
              <w:szCs w:val="24"/>
              <w:lang w:val="en-CA" w:eastAsia="en-CA"/>
              <w14:ligatures w14:val="standardContextual"/>
            </w:rPr>
          </w:pPr>
          <w:ins w:id="110"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"_Toc167406624"</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Performance:</w:t>
            </w:r>
            <w:r>
              <w:rPr>
                <w:noProof/>
                <w:webHidden/>
              </w:rPr>
              <w:tab/>
            </w:r>
            <w:r>
              <w:rPr>
                <w:noProof/>
                <w:webHidden/>
              </w:rPr>
              <w:fldChar w:fldCharType="begin"/>
            </w:r>
            <w:r>
              <w:rPr>
                <w:noProof/>
                <w:webHidden/>
              </w:rPr>
              <w:instrText xml:space="preserve"> PAGEREF _Toc167406624 \h </w:instrText>
            </w:r>
            <w:r>
              <w:rPr>
                <w:noProof/>
                <w:webHidden/>
              </w:rPr>
            </w:r>
          </w:ins>
          <w:r>
            <w:rPr>
              <w:noProof/>
              <w:webHidden/>
            </w:rPr>
            <w:fldChar w:fldCharType="separate"/>
          </w:r>
          <w:ins w:id="111" w:author="kunnu vrma" w:date="2024-05-24T01:29:00Z" w16du:dateUtc="2024-05-24T08:29:00Z">
            <w:r>
              <w:rPr>
                <w:noProof/>
                <w:webHidden/>
              </w:rPr>
              <w:t>66</w:t>
            </w:r>
            <w:r>
              <w:rPr>
                <w:noProof/>
                <w:webHidden/>
              </w:rPr>
              <w:fldChar w:fldCharType="end"/>
            </w:r>
            <w:r w:rsidRPr="00D7521F">
              <w:rPr>
                <w:rStyle w:val="Hyperlink"/>
                <w:noProof/>
              </w:rPr>
              <w:fldChar w:fldCharType="end"/>
            </w:r>
          </w:ins>
        </w:p>
        <w:p w14:paraId="130ADBD8" w14:textId="7017AB40" w:rsidR="00AC6797" w:rsidRDefault="00AC6797">
          <w:pPr>
            <w:pStyle w:val="TOC3"/>
            <w:tabs>
              <w:tab w:val="right" w:leader="dot" w:pos="9350"/>
            </w:tabs>
            <w:rPr>
              <w:ins w:id="112" w:author="kunnu vrma" w:date="2024-05-24T01:29:00Z" w16du:dateUtc="2024-05-24T08:29:00Z"/>
              <w:rFonts w:eastAsiaTheme="minorEastAsia"/>
              <w:noProof/>
              <w:kern w:val="2"/>
              <w:sz w:val="24"/>
              <w:szCs w:val="24"/>
              <w:lang w:val="en-CA" w:eastAsia="en-CA"/>
              <w14:ligatures w14:val="standardContextual"/>
            </w:rPr>
          </w:pPr>
          <w:ins w:id="113"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"_Toc167406625"</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Functionality:</w:t>
            </w:r>
            <w:r>
              <w:rPr>
                <w:noProof/>
                <w:webHidden/>
              </w:rPr>
              <w:tab/>
            </w:r>
            <w:r>
              <w:rPr>
                <w:noProof/>
                <w:webHidden/>
              </w:rPr>
              <w:fldChar w:fldCharType="begin"/>
            </w:r>
            <w:r>
              <w:rPr>
                <w:noProof/>
                <w:webHidden/>
              </w:rPr>
              <w:instrText xml:space="preserve"> PAGEREF _Toc167406625 \h </w:instrText>
            </w:r>
            <w:r>
              <w:rPr>
                <w:noProof/>
                <w:webHidden/>
              </w:rPr>
            </w:r>
          </w:ins>
          <w:r>
            <w:rPr>
              <w:noProof/>
              <w:webHidden/>
            </w:rPr>
            <w:fldChar w:fldCharType="separate"/>
          </w:r>
          <w:ins w:id="114" w:author="kunnu vrma" w:date="2024-05-24T01:29:00Z" w16du:dateUtc="2024-05-24T08:29:00Z">
            <w:r>
              <w:rPr>
                <w:noProof/>
                <w:webHidden/>
              </w:rPr>
              <w:t>66</w:t>
            </w:r>
            <w:r>
              <w:rPr>
                <w:noProof/>
                <w:webHidden/>
              </w:rPr>
              <w:fldChar w:fldCharType="end"/>
            </w:r>
            <w:r w:rsidRPr="00D7521F">
              <w:rPr>
                <w:rStyle w:val="Hyperlink"/>
                <w:noProof/>
              </w:rPr>
              <w:fldChar w:fldCharType="end"/>
            </w:r>
          </w:ins>
        </w:p>
        <w:p w14:paraId="22A0B135" w14:textId="0253EDD8" w:rsidR="00AC6797" w:rsidRDefault="00AC6797">
          <w:pPr>
            <w:pStyle w:val="TOC3"/>
            <w:tabs>
              <w:tab w:val="right" w:leader="dot" w:pos="9350"/>
            </w:tabs>
            <w:rPr>
              <w:ins w:id="115" w:author="kunnu vrma" w:date="2024-05-24T01:29:00Z" w16du:dateUtc="2024-05-24T08:29:00Z"/>
              <w:rFonts w:eastAsiaTheme="minorEastAsia"/>
              <w:noProof/>
              <w:kern w:val="2"/>
              <w:sz w:val="24"/>
              <w:szCs w:val="24"/>
              <w:lang w:val="en-CA" w:eastAsia="en-CA"/>
              <w14:ligatures w14:val="standardContextual"/>
            </w:rPr>
          </w:pPr>
          <w:ins w:id="116"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"_Toc167406626"</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Security:</w:t>
            </w:r>
            <w:r>
              <w:rPr>
                <w:noProof/>
                <w:webHidden/>
              </w:rPr>
              <w:tab/>
            </w:r>
            <w:r>
              <w:rPr>
                <w:noProof/>
                <w:webHidden/>
              </w:rPr>
              <w:fldChar w:fldCharType="begin"/>
            </w:r>
            <w:r>
              <w:rPr>
                <w:noProof/>
                <w:webHidden/>
              </w:rPr>
              <w:instrText xml:space="preserve"> PAGEREF _Toc167406626 \h </w:instrText>
            </w:r>
            <w:r>
              <w:rPr>
                <w:noProof/>
                <w:webHidden/>
              </w:rPr>
            </w:r>
          </w:ins>
          <w:r>
            <w:rPr>
              <w:noProof/>
              <w:webHidden/>
            </w:rPr>
            <w:fldChar w:fldCharType="separate"/>
          </w:r>
          <w:ins w:id="117" w:author="kunnu vrma" w:date="2024-05-24T01:29:00Z" w16du:dateUtc="2024-05-24T08:29:00Z">
            <w:r>
              <w:rPr>
                <w:noProof/>
                <w:webHidden/>
              </w:rPr>
              <w:t>67</w:t>
            </w:r>
            <w:r>
              <w:rPr>
                <w:noProof/>
                <w:webHidden/>
              </w:rPr>
              <w:fldChar w:fldCharType="end"/>
            </w:r>
            <w:r w:rsidRPr="00D7521F">
              <w:rPr>
                <w:rStyle w:val="Hyperlink"/>
                <w:noProof/>
              </w:rPr>
              <w:fldChar w:fldCharType="end"/>
            </w:r>
          </w:ins>
        </w:p>
        <w:p w14:paraId="09BAF987" w14:textId="76045502" w:rsidR="00AC6797" w:rsidRDefault="00AC6797">
          <w:pPr>
            <w:pStyle w:val="TOC3"/>
            <w:tabs>
              <w:tab w:val="right" w:leader="dot" w:pos="9350"/>
            </w:tabs>
            <w:rPr>
              <w:ins w:id="118" w:author="kunnu vrma" w:date="2024-05-24T01:29:00Z" w16du:dateUtc="2024-05-24T08:29:00Z"/>
              <w:rFonts w:eastAsiaTheme="minorEastAsia"/>
              <w:noProof/>
              <w:kern w:val="2"/>
              <w:sz w:val="24"/>
              <w:szCs w:val="24"/>
              <w:lang w:val="en-CA" w:eastAsia="en-CA"/>
              <w14:ligatures w14:val="standardContextual"/>
            </w:rPr>
          </w:pPr>
          <w:ins w:id="119"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"_Toc167406627"</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Usability:</w:t>
            </w:r>
            <w:r>
              <w:rPr>
                <w:noProof/>
                <w:webHidden/>
              </w:rPr>
              <w:tab/>
            </w:r>
            <w:r>
              <w:rPr>
                <w:noProof/>
                <w:webHidden/>
              </w:rPr>
              <w:fldChar w:fldCharType="begin"/>
            </w:r>
            <w:r>
              <w:rPr>
                <w:noProof/>
                <w:webHidden/>
              </w:rPr>
              <w:instrText xml:space="preserve"> PAGEREF _Toc167406627 \h </w:instrText>
            </w:r>
            <w:r>
              <w:rPr>
                <w:noProof/>
                <w:webHidden/>
              </w:rPr>
            </w:r>
          </w:ins>
          <w:r>
            <w:rPr>
              <w:noProof/>
              <w:webHidden/>
            </w:rPr>
            <w:fldChar w:fldCharType="separate"/>
          </w:r>
          <w:ins w:id="120" w:author="kunnu vrma" w:date="2024-05-24T01:29:00Z" w16du:dateUtc="2024-05-24T08:29:00Z">
            <w:r>
              <w:rPr>
                <w:noProof/>
                <w:webHidden/>
              </w:rPr>
              <w:t>67</w:t>
            </w:r>
            <w:r>
              <w:rPr>
                <w:noProof/>
                <w:webHidden/>
              </w:rPr>
              <w:fldChar w:fldCharType="end"/>
            </w:r>
            <w:r w:rsidRPr="00D7521F">
              <w:rPr>
                <w:rStyle w:val="Hyperlink"/>
                <w:noProof/>
              </w:rPr>
              <w:fldChar w:fldCharType="end"/>
            </w:r>
          </w:ins>
        </w:p>
        <w:p w14:paraId="65035727" w14:textId="073A946B" w:rsidR="00AC6797" w:rsidRDefault="00AC6797">
          <w:pPr>
            <w:pStyle w:val="TOC3"/>
            <w:tabs>
              <w:tab w:val="right" w:leader="dot" w:pos="9350"/>
            </w:tabs>
            <w:rPr>
              <w:ins w:id="121" w:author="kunnu vrma" w:date="2024-05-24T01:29:00Z" w16du:dateUtc="2024-05-24T08:29:00Z"/>
              <w:rFonts w:eastAsiaTheme="minorEastAsia"/>
              <w:noProof/>
              <w:kern w:val="2"/>
              <w:sz w:val="24"/>
              <w:szCs w:val="24"/>
              <w:lang w:val="en-CA" w:eastAsia="en-CA"/>
              <w14:ligatures w14:val="standardContextual"/>
            </w:rPr>
          </w:pPr>
          <w:ins w:id="122"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"_Toc167406628"</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Scalability and Maintainability:</w:t>
            </w:r>
            <w:r>
              <w:rPr>
                <w:noProof/>
                <w:webHidden/>
              </w:rPr>
              <w:tab/>
            </w:r>
            <w:r>
              <w:rPr>
                <w:noProof/>
                <w:webHidden/>
              </w:rPr>
              <w:fldChar w:fldCharType="begin"/>
            </w:r>
            <w:r>
              <w:rPr>
                <w:noProof/>
                <w:webHidden/>
              </w:rPr>
              <w:instrText xml:space="preserve"> PAGEREF _Toc167406628 \h </w:instrText>
            </w:r>
            <w:r>
              <w:rPr>
                <w:noProof/>
                <w:webHidden/>
              </w:rPr>
            </w:r>
          </w:ins>
          <w:r>
            <w:rPr>
              <w:noProof/>
              <w:webHidden/>
            </w:rPr>
            <w:fldChar w:fldCharType="separate"/>
          </w:r>
          <w:ins w:id="123" w:author="kunnu vrma" w:date="2024-05-24T01:29:00Z" w16du:dateUtc="2024-05-24T08:29:00Z">
            <w:r>
              <w:rPr>
                <w:noProof/>
                <w:webHidden/>
              </w:rPr>
              <w:t>68</w:t>
            </w:r>
            <w:r>
              <w:rPr>
                <w:noProof/>
                <w:webHidden/>
              </w:rPr>
              <w:fldChar w:fldCharType="end"/>
            </w:r>
            <w:r w:rsidRPr="00D7521F">
              <w:rPr>
                <w:rStyle w:val="Hyperlink"/>
                <w:noProof/>
              </w:rPr>
              <w:fldChar w:fldCharType="end"/>
            </w:r>
          </w:ins>
        </w:p>
        <w:p w14:paraId="4C336C54" w14:textId="61C66BCA" w:rsidR="00AC6797" w:rsidRDefault="00AC6797">
          <w:pPr>
            <w:pStyle w:val="TOC3"/>
            <w:tabs>
              <w:tab w:val="right" w:leader="dot" w:pos="9350"/>
            </w:tabs>
            <w:rPr>
              <w:ins w:id="124" w:author="kunnu vrma" w:date="2024-05-24T01:29:00Z" w16du:dateUtc="2024-05-24T08:29:00Z"/>
              <w:rFonts w:eastAsiaTheme="minorEastAsia"/>
              <w:noProof/>
              <w:kern w:val="2"/>
              <w:sz w:val="24"/>
              <w:szCs w:val="24"/>
              <w:lang w:val="en-CA" w:eastAsia="en-CA"/>
              <w14:ligatures w14:val="standardContextual"/>
            </w:rPr>
          </w:pPr>
          <w:ins w:id="125"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"_Toc167406629"</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Limitations and Challenges:</w:t>
            </w:r>
            <w:r>
              <w:rPr>
                <w:noProof/>
                <w:webHidden/>
              </w:rPr>
              <w:tab/>
            </w:r>
            <w:r>
              <w:rPr>
                <w:noProof/>
                <w:webHidden/>
              </w:rPr>
              <w:fldChar w:fldCharType="begin"/>
            </w:r>
            <w:r>
              <w:rPr>
                <w:noProof/>
                <w:webHidden/>
              </w:rPr>
              <w:instrText xml:space="preserve"> PAGEREF _Toc167406629 \h </w:instrText>
            </w:r>
            <w:r>
              <w:rPr>
                <w:noProof/>
                <w:webHidden/>
              </w:rPr>
            </w:r>
          </w:ins>
          <w:r>
            <w:rPr>
              <w:noProof/>
              <w:webHidden/>
            </w:rPr>
            <w:fldChar w:fldCharType="separate"/>
          </w:r>
          <w:ins w:id="126" w:author="kunnu vrma" w:date="2024-05-24T01:29:00Z" w16du:dateUtc="2024-05-24T08:29:00Z">
            <w:r>
              <w:rPr>
                <w:noProof/>
                <w:webHidden/>
              </w:rPr>
              <w:t>68</w:t>
            </w:r>
            <w:r>
              <w:rPr>
                <w:noProof/>
                <w:webHidden/>
              </w:rPr>
              <w:fldChar w:fldCharType="end"/>
            </w:r>
            <w:r w:rsidRPr="00D7521F">
              <w:rPr>
                <w:rStyle w:val="Hyperlink"/>
                <w:noProof/>
              </w:rPr>
              <w:fldChar w:fldCharType="end"/>
            </w:r>
          </w:ins>
        </w:p>
        <w:p w14:paraId="6BCFA156" w14:textId="2A104BBE" w:rsidR="00AC6797" w:rsidRDefault="00AC6797">
          <w:pPr>
            <w:pStyle w:val="TOC2"/>
            <w:tabs>
              <w:tab w:val="right" w:leader="dot" w:pos="9350"/>
            </w:tabs>
            <w:rPr>
              <w:ins w:id="127" w:author="kunnu vrma" w:date="2024-05-24T01:29:00Z" w16du:dateUtc="2024-05-24T08:29:00Z"/>
              <w:rFonts w:eastAsiaTheme="minorEastAsia"/>
              <w:noProof/>
              <w:kern w:val="2"/>
              <w:sz w:val="24"/>
              <w:szCs w:val="24"/>
              <w:lang w:val="en-CA" w:eastAsia="en-CA"/>
              <w14:ligatures w14:val="standardContextual"/>
            </w:rPr>
          </w:pPr>
          <w:ins w:id="128"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"_Toc167406630"</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2.11 Research on the Use of New Technologies</w:t>
            </w:r>
            <w:r>
              <w:rPr>
                <w:noProof/>
                <w:webHidden/>
              </w:rPr>
              <w:tab/>
            </w:r>
            <w:r>
              <w:rPr>
                <w:noProof/>
                <w:webHidden/>
              </w:rPr>
              <w:fldChar w:fldCharType="begin"/>
            </w:r>
            <w:r>
              <w:rPr>
                <w:noProof/>
                <w:webHidden/>
              </w:rPr>
              <w:instrText xml:space="preserve"> PAGEREF _Toc167406630 \h </w:instrText>
            </w:r>
            <w:r>
              <w:rPr>
                <w:noProof/>
                <w:webHidden/>
              </w:rPr>
            </w:r>
          </w:ins>
          <w:r>
            <w:rPr>
              <w:noProof/>
              <w:webHidden/>
            </w:rPr>
            <w:fldChar w:fldCharType="separate"/>
          </w:r>
          <w:ins w:id="129" w:author="kunnu vrma" w:date="2024-05-24T01:29:00Z" w16du:dateUtc="2024-05-24T08:29:00Z">
            <w:r>
              <w:rPr>
                <w:noProof/>
                <w:webHidden/>
              </w:rPr>
              <w:t>69</w:t>
            </w:r>
            <w:r>
              <w:rPr>
                <w:noProof/>
                <w:webHidden/>
              </w:rPr>
              <w:fldChar w:fldCharType="end"/>
            </w:r>
            <w:r w:rsidRPr="00D7521F">
              <w:rPr>
                <w:rStyle w:val="Hyperlink"/>
                <w:noProof/>
              </w:rPr>
              <w:fldChar w:fldCharType="end"/>
            </w:r>
          </w:ins>
        </w:p>
        <w:p w14:paraId="176D63BF" w14:textId="0C6EA2E2" w:rsidR="00AC6797" w:rsidRDefault="00AC6797">
          <w:pPr>
            <w:pStyle w:val="TOC2"/>
            <w:tabs>
              <w:tab w:val="right" w:leader="dot" w:pos="9350"/>
            </w:tabs>
            <w:rPr>
              <w:ins w:id="130" w:author="kunnu vrma" w:date="2024-05-24T01:29:00Z" w16du:dateUtc="2024-05-24T08:29:00Z"/>
              <w:rFonts w:eastAsiaTheme="minorEastAsia"/>
              <w:noProof/>
              <w:kern w:val="2"/>
              <w:sz w:val="24"/>
              <w:szCs w:val="24"/>
              <w:lang w:val="en-CA" w:eastAsia="en-CA"/>
              <w14:ligatures w14:val="standardContextual"/>
            </w:rPr>
          </w:pPr>
          <w:ins w:id="131"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2.12 Future Enhancements</w:t>
            </w:r>
            <w:r>
              <w:rPr>
                <w:noProof/>
                <w:webHidden/>
              </w:rPr>
              <w:tab/>
            </w:r>
            <w:r>
              <w:rPr>
                <w:noProof/>
                <w:webHidden/>
              </w:rPr>
              <w:fldChar w:fldCharType="begin"/>
            </w:r>
            <w:r>
              <w:rPr>
                <w:noProof/>
                <w:webHidden/>
              </w:rPr>
              <w:instrText xml:space="preserve"> PAGEREF _Toc167406631 \h </w:instrText>
            </w:r>
            <w:r>
              <w:rPr>
                <w:noProof/>
                <w:webHidden/>
              </w:rPr>
            </w:r>
          </w:ins>
          <w:r>
            <w:rPr>
              <w:noProof/>
              <w:webHidden/>
            </w:rPr>
            <w:fldChar w:fldCharType="separate"/>
          </w:r>
          <w:ins w:id="132" w:author="kunnu vrma" w:date="2024-05-24T01:29:00Z" w16du:dateUtc="2024-05-24T08:29:00Z">
            <w:r>
              <w:rPr>
                <w:noProof/>
                <w:webHidden/>
              </w:rPr>
              <w:t>71</w:t>
            </w:r>
            <w:r>
              <w:rPr>
                <w:noProof/>
                <w:webHidden/>
              </w:rPr>
              <w:fldChar w:fldCharType="end"/>
            </w:r>
            <w:r w:rsidRPr="00D7521F">
              <w:rPr>
                <w:rStyle w:val="Hyperlink"/>
                <w:noProof/>
              </w:rPr>
              <w:fldChar w:fldCharType="end"/>
            </w:r>
          </w:ins>
        </w:p>
        <w:p w14:paraId="5A984178" w14:textId="0D994B8A" w:rsidR="00AC6797" w:rsidRDefault="00AC6797">
          <w:pPr>
            <w:pStyle w:val="TOC2"/>
            <w:tabs>
              <w:tab w:val="right" w:leader="dot" w:pos="9350"/>
            </w:tabs>
            <w:rPr>
              <w:ins w:id="133" w:author="kunnu vrma" w:date="2024-05-24T01:29:00Z" w16du:dateUtc="2024-05-24T08:29:00Z"/>
              <w:rFonts w:eastAsiaTheme="minorEastAsia"/>
              <w:noProof/>
              <w:kern w:val="2"/>
              <w:sz w:val="24"/>
              <w:szCs w:val="24"/>
              <w:lang w:val="en-CA" w:eastAsia="en-CA"/>
              <w14:ligatures w14:val="standardContextual"/>
            </w:rPr>
          </w:pPr>
          <w:ins w:id="134"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"_Toc167406632"</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2.13 Development Schedule and Milestones</w:t>
            </w:r>
            <w:r>
              <w:rPr>
                <w:noProof/>
                <w:webHidden/>
              </w:rPr>
              <w:tab/>
            </w:r>
            <w:r>
              <w:rPr>
                <w:noProof/>
                <w:webHidden/>
              </w:rPr>
              <w:fldChar w:fldCharType="begin"/>
            </w:r>
            <w:r>
              <w:rPr>
                <w:noProof/>
                <w:webHidden/>
              </w:rPr>
              <w:instrText xml:space="preserve"> PAGEREF _Toc167406632 \h </w:instrText>
            </w:r>
            <w:r>
              <w:rPr>
                <w:noProof/>
                <w:webHidden/>
              </w:rPr>
            </w:r>
          </w:ins>
          <w:r>
            <w:rPr>
              <w:noProof/>
              <w:webHidden/>
            </w:rPr>
            <w:fldChar w:fldCharType="separate"/>
          </w:r>
          <w:ins w:id="135" w:author="kunnu vrma" w:date="2024-05-24T01:29:00Z" w16du:dateUtc="2024-05-24T08:29:00Z">
            <w:r>
              <w:rPr>
                <w:noProof/>
                <w:webHidden/>
              </w:rPr>
              <w:t>72</w:t>
            </w:r>
            <w:r>
              <w:rPr>
                <w:noProof/>
                <w:webHidden/>
              </w:rPr>
              <w:fldChar w:fldCharType="end"/>
            </w:r>
            <w:r w:rsidRPr="00D7521F">
              <w:rPr>
                <w:rStyle w:val="Hyperlink"/>
                <w:noProof/>
              </w:rPr>
              <w:fldChar w:fldCharType="end"/>
            </w:r>
          </w:ins>
        </w:p>
        <w:p w14:paraId="1E148372" w14:textId="2287FF94" w:rsidR="00AC6797" w:rsidRDefault="00AC6797">
          <w:pPr>
            <w:pStyle w:val="TOC2"/>
            <w:tabs>
              <w:tab w:val="right" w:leader="dot" w:pos="9350"/>
            </w:tabs>
            <w:rPr>
              <w:ins w:id="136" w:author="kunnu vrma" w:date="2024-05-24T01:29:00Z" w16du:dateUtc="2024-05-24T08:29:00Z"/>
              <w:rFonts w:eastAsiaTheme="minorEastAsia"/>
              <w:noProof/>
              <w:kern w:val="2"/>
              <w:sz w:val="24"/>
              <w:szCs w:val="24"/>
              <w:lang w:val="en-CA" w:eastAsia="en-CA"/>
              <w14:ligatures w14:val="standardContextual"/>
            </w:rPr>
          </w:pPr>
          <w:ins w:id="137"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"_Toc167406633"</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2.14 Technical Challenges</w:t>
            </w:r>
            <w:r>
              <w:rPr>
                <w:noProof/>
                <w:webHidden/>
              </w:rPr>
              <w:tab/>
            </w:r>
            <w:r>
              <w:rPr>
                <w:noProof/>
                <w:webHidden/>
              </w:rPr>
              <w:fldChar w:fldCharType="begin"/>
            </w:r>
            <w:r>
              <w:rPr>
                <w:noProof/>
                <w:webHidden/>
              </w:rPr>
              <w:instrText xml:space="preserve"> PAGEREF _Toc167406633 \h </w:instrText>
            </w:r>
            <w:r>
              <w:rPr>
                <w:noProof/>
                <w:webHidden/>
              </w:rPr>
            </w:r>
          </w:ins>
          <w:r>
            <w:rPr>
              <w:noProof/>
              <w:webHidden/>
            </w:rPr>
            <w:fldChar w:fldCharType="separate"/>
          </w:r>
          <w:ins w:id="138" w:author="kunnu vrma" w:date="2024-05-24T01:29:00Z" w16du:dateUtc="2024-05-24T08:29:00Z">
            <w:r>
              <w:rPr>
                <w:noProof/>
                <w:webHidden/>
              </w:rPr>
              <w:t>75</w:t>
            </w:r>
            <w:r>
              <w:rPr>
                <w:noProof/>
                <w:webHidden/>
              </w:rPr>
              <w:fldChar w:fldCharType="end"/>
            </w:r>
            <w:r w:rsidRPr="00D7521F">
              <w:rPr>
                <w:rStyle w:val="Hyperlink"/>
                <w:noProof/>
              </w:rPr>
              <w:fldChar w:fldCharType="end"/>
            </w:r>
          </w:ins>
        </w:p>
        <w:p w14:paraId="140360A4" w14:textId="3A15AF9D" w:rsidR="00AC6797" w:rsidRDefault="00AC6797">
          <w:pPr>
            <w:pStyle w:val="TOC1"/>
            <w:tabs>
              <w:tab w:val="right" w:leader="dot" w:pos="9350"/>
            </w:tabs>
            <w:rPr>
              <w:ins w:id="139" w:author="kunnu vrma" w:date="2024-05-24T01:29:00Z" w16du:dateUtc="2024-05-24T08:29:00Z"/>
              <w:rFonts w:eastAsiaTheme="minorEastAsia"/>
              <w:noProof/>
              <w:kern w:val="2"/>
              <w:sz w:val="24"/>
              <w:szCs w:val="24"/>
              <w:lang w:val="en-CA" w:eastAsia="en-CA"/>
              <w14:ligatures w14:val="standardContextual"/>
            </w:rPr>
          </w:pPr>
          <w:ins w:id="140"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"_Toc167406634"</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3. Conclusion</w:t>
            </w:r>
            <w:r>
              <w:rPr>
                <w:noProof/>
                <w:webHidden/>
              </w:rPr>
              <w:tab/>
            </w:r>
            <w:r>
              <w:rPr>
                <w:noProof/>
                <w:webHidden/>
              </w:rPr>
              <w:fldChar w:fldCharType="begin"/>
            </w:r>
            <w:r>
              <w:rPr>
                <w:noProof/>
                <w:webHidden/>
              </w:rPr>
              <w:instrText xml:space="preserve"> PAGEREF _Toc167406634 \h </w:instrText>
            </w:r>
            <w:r>
              <w:rPr>
                <w:noProof/>
                <w:webHidden/>
              </w:rPr>
            </w:r>
          </w:ins>
          <w:r>
            <w:rPr>
              <w:noProof/>
              <w:webHidden/>
            </w:rPr>
            <w:fldChar w:fldCharType="separate"/>
          </w:r>
          <w:ins w:id="141" w:author="kunnu vrma" w:date="2024-05-24T01:29:00Z" w16du:dateUtc="2024-05-24T08:29:00Z">
            <w:r>
              <w:rPr>
                <w:noProof/>
                <w:webHidden/>
              </w:rPr>
              <w:t>75</w:t>
            </w:r>
            <w:r>
              <w:rPr>
                <w:noProof/>
                <w:webHidden/>
              </w:rPr>
              <w:fldChar w:fldCharType="end"/>
            </w:r>
            <w:r w:rsidRPr="00D7521F">
              <w:rPr>
                <w:rStyle w:val="Hyperlink"/>
                <w:noProof/>
              </w:rPr>
              <w:fldChar w:fldCharType="end"/>
            </w:r>
          </w:ins>
        </w:p>
        <w:p w14:paraId="609F3E34" w14:textId="6C489B16" w:rsidR="00AC6797" w:rsidRDefault="00AC6797">
          <w:pPr>
            <w:pStyle w:val="TOC1"/>
            <w:tabs>
              <w:tab w:val="right" w:leader="dot" w:pos="9350"/>
            </w:tabs>
            <w:rPr>
              <w:ins w:id="142" w:author="kunnu vrma" w:date="2024-05-24T01:29:00Z" w16du:dateUtc="2024-05-24T08:29:00Z"/>
              <w:rFonts w:eastAsiaTheme="minorEastAsia"/>
              <w:noProof/>
              <w:kern w:val="2"/>
              <w:sz w:val="24"/>
              <w:szCs w:val="24"/>
              <w:lang w:val="en-CA" w:eastAsia="en-CA"/>
              <w14:ligatures w14:val="standardContextual"/>
            </w:rPr>
          </w:pPr>
          <w:ins w:id="143"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"_Toc167406635"</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4. Appendices</w:t>
            </w:r>
            <w:r>
              <w:rPr>
                <w:noProof/>
                <w:webHidden/>
              </w:rPr>
              <w:tab/>
            </w:r>
            <w:r>
              <w:rPr>
                <w:noProof/>
                <w:webHidden/>
              </w:rPr>
              <w:fldChar w:fldCharType="begin"/>
            </w:r>
            <w:r>
              <w:rPr>
                <w:noProof/>
                <w:webHidden/>
              </w:rPr>
              <w:instrText xml:space="preserve"> PAGEREF _Toc167406635 \h </w:instrText>
            </w:r>
            <w:r>
              <w:rPr>
                <w:noProof/>
                <w:webHidden/>
              </w:rPr>
            </w:r>
          </w:ins>
          <w:r>
            <w:rPr>
              <w:noProof/>
              <w:webHidden/>
            </w:rPr>
            <w:fldChar w:fldCharType="separate"/>
          </w:r>
          <w:ins w:id="144" w:author="kunnu vrma" w:date="2024-05-24T01:29:00Z" w16du:dateUtc="2024-05-24T08:29:00Z">
            <w:r>
              <w:rPr>
                <w:noProof/>
                <w:webHidden/>
              </w:rPr>
              <w:t>77</w:t>
            </w:r>
            <w:r>
              <w:rPr>
                <w:noProof/>
                <w:webHidden/>
              </w:rPr>
              <w:fldChar w:fldCharType="end"/>
            </w:r>
            <w:r w:rsidRPr="00D7521F">
              <w:rPr>
                <w:rStyle w:val="Hyperlink"/>
                <w:noProof/>
              </w:rPr>
              <w:fldChar w:fldCharType="end"/>
            </w:r>
          </w:ins>
        </w:p>
        <w:p w14:paraId="58224DCC" w14:textId="1AEE1B6A" w:rsidR="00AC6797" w:rsidRDefault="00AC6797">
          <w:pPr>
            <w:pStyle w:val="TOC2"/>
            <w:tabs>
              <w:tab w:val="right" w:leader="dot" w:pos="9350"/>
            </w:tabs>
            <w:rPr>
              <w:ins w:id="145" w:author="kunnu vrma" w:date="2024-05-24T01:29:00Z" w16du:dateUtc="2024-05-24T08:29:00Z"/>
              <w:rFonts w:eastAsiaTheme="minorEastAsia"/>
              <w:noProof/>
              <w:kern w:val="2"/>
              <w:sz w:val="24"/>
              <w:szCs w:val="24"/>
              <w:lang w:val="en-CA" w:eastAsia="en-CA"/>
              <w14:ligatures w14:val="standardContextual"/>
            </w:rPr>
          </w:pPr>
          <w:ins w:id="146"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"_Toc167406636"</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SME’s Approval</w:t>
            </w:r>
            <w:r>
              <w:rPr>
                <w:noProof/>
                <w:webHidden/>
              </w:rPr>
              <w:tab/>
            </w:r>
            <w:r>
              <w:rPr>
                <w:noProof/>
                <w:webHidden/>
              </w:rPr>
              <w:fldChar w:fldCharType="begin"/>
            </w:r>
            <w:r>
              <w:rPr>
                <w:noProof/>
                <w:webHidden/>
              </w:rPr>
              <w:instrText xml:space="preserve"> PAGEREF _Toc167406636 \h </w:instrText>
            </w:r>
            <w:r>
              <w:rPr>
                <w:noProof/>
                <w:webHidden/>
              </w:rPr>
            </w:r>
          </w:ins>
          <w:r>
            <w:rPr>
              <w:noProof/>
              <w:webHidden/>
            </w:rPr>
            <w:fldChar w:fldCharType="separate"/>
          </w:r>
          <w:ins w:id="147" w:author="kunnu vrma" w:date="2024-05-24T01:29:00Z" w16du:dateUtc="2024-05-24T08:29:00Z">
            <w:r>
              <w:rPr>
                <w:noProof/>
                <w:webHidden/>
              </w:rPr>
              <w:t>77</w:t>
            </w:r>
            <w:r>
              <w:rPr>
                <w:noProof/>
                <w:webHidden/>
              </w:rPr>
              <w:fldChar w:fldCharType="end"/>
            </w:r>
            <w:r w:rsidRPr="00D7521F">
              <w:rPr>
                <w:rStyle w:val="Hyperlink"/>
                <w:noProof/>
              </w:rPr>
              <w:fldChar w:fldCharType="end"/>
            </w:r>
          </w:ins>
        </w:p>
        <w:p w14:paraId="370F5D15" w14:textId="3469D274" w:rsidR="00AC6797" w:rsidRDefault="00AC6797">
          <w:pPr>
            <w:pStyle w:val="TOC2"/>
            <w:tabs>
              <w:tab w:val="right" w:leader="dot" w:pos="9350"/>
            </w:tabs>
            <w:rPr>
              <w:ins w:id="148" w:author="kunnu vrma" w:date="2024-05-24T01:29:00Z" w16du:dateUtc="2024-05-24T08:29:00Z"/>
              <w:rFonts w:eastAsiaTheme="minorEastAsia"/>
              <w:noProof/>
              <w:kern w:val="2"/>
              <w:sz w:val="24"/>
              <w:szCs w:val="24"/>
              <w:lang w:val="en-CA" w:eastAsia="en-CA"/>
              <w14:ligatures w14:val="standardContextual"/>
            </w:rPr>
          </w:pPr>
          <w:ins w:id="149"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"_Toc167406637"</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Graphs and Plots Missing from the main Body:</w:t>
            </w:r>
            <w:r>
              <w:rPr>
                <w:noProof/>
                <w:webHidden/>
              </w:rPr>
              <w:tab/>
            </w:r>
            <w:r>
              <w:rPr>
                <w:noProof/>
                <w:webHidden/>
              </w:rPr>
              <w:fldChar w:fldCharType="begin"/>
            </w:r>
            <w:r>
              <w:rPr>
                <w:noProof/>
                <w:webHidden/>
              </w:rPr>
              <w:instrText xml:space="preserve"> PAGEREF _Toc167406637 \h </w:instrText>
            </w:r>
            <w:r>
              <w:rPr>
                <w:noProof/>
                <w:webHidden/>
              </w:rPr>
            </w:r>
          </w:ins>
          <w:r>
            <w:rPr>
              <w:noProof/>
              <w:webHidden/>
            </w:rPr>
            <w:fldChar w:fldCharType="separate"/>
          </w:r>
          <w:ins w:id="150" w:author="kunnu vrma" w:date="2024-05-24T01:29:00Z" w16du:dateUtc="2024-05-24T08:29:00Z">
            <w:r>
              <w:rPr>
                <w:noProof/>
                <w:webHidden/>
              </w:rPr>
              <w:t>78</w:t>
            </w:r>
            <w:r>
              <w:rPr>
                <w:noProof/>
                <w:webHidden/>
              </w:rPr>
              <w:fldChar w:fldCharType="end"/>
            </w:r>
            <w:r w:rsidRPr="00D7521F">
              <w:rPr>
                <w:rStyle w:val="Hyperlink"/>
                <w:noProof/>
              </w:rPr>
              <w:fldChar w:fldCharType="end"/>
            </w:r>
          </w:ins>
        </w:p>
        <w:p w14:paraId="6372BD87" w14:textId="62DB9F7B" w:rsidR="00AC6797" w:rsidRDefault="00AC6797">
          <w:pPr>
            <w:pStyle w:val="TOC2"/>
            <w:tabs>
              <w:tab w:val="right" w:leader="dot" w:pos="9350"/>
            </w:tabs>
            <w:rPr>
              <w:ins w:id="151" w:author="kunnu vrma" w:date="2024-05-24T01:29:00Z" w16du:dateUtc="2024-05-24T08:29:00Z"/>
              <w:rFonts w:eastAsiaTheme="minorEastAsia"/>
              <w:noProof/>
              <w:kern w:val="2"/>
              <w:sz w:val="24"/>
              <w:szCs w:val="24"/>
              <w:lang w:val="en-CA" w:eastAsia="en-CA"/>
              <w14:ligatures w14:val="standardContextual"/>
            </w:rPr>
          </w:pPr>
          <w:ins w:id="152"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"_Toc167406638"</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App Structure and Setup Guide</w:t>
            </w:r>
            <w:r>
              <w:rPr>
                <w:noProof/>
                <w:webHidden/>
              </w:rPr>
              <w:tab/>
            </w:r>
            <w:r>
              <w:rPr>
                <w:noProof/>
                <w:webHidden/>
              </w:rPr>
              <w:fldChar w:fldCharType="begin"/>
            </w:r>
            <w:r>
              <w:rPr>
                <w:noProof/>
                <w:webHidden/>
              </w:rPr>
              <w:instrText xml:space="preserve"> PAGEREF _Toc167406638 \h </w:instrText>
            </w:r>
            <w:r>
              <w:rPr>
                <w:noProof/>
                <w:webHidden/>
              </w:rPr>
            </w:r>
          </w:ins>
          <w:r>
            <w:rPr>
              <w:noProof/>
              <w:webHidden/>
            </w:rPr>
            <w:fldChar w:fldCharType="separate"/>
          </w:r>
          <w:ins w:id="153" w:author="kunnu vrma" w:date="2024-05-24T01:29:00Z" w16du:dateUtc="2024-05-24T08:29:00Z">
            <w:r>
              <w:rPr>
                <w:noProof/>
                <w:webHidden/>
              </w:rPr>
              <w:t>80</w:t>
            </w:r>
            <w:r>
              <w:rPr>
                <w:noProof/>
                <w:webHidden/>
              </w:rPr>
              <w:fldChar w:fldCharType="end"/>
            </w:r>
            <w:r w:rsidRPr="00D7521F">
              <w:rPr>
                <w:rStyle w:val="Hyperlink"/>
                <w:noProof/>
              </w:rPr>
              <w:fldChar w:fldCharType="end"/>
            </w:r>
          </w:ins>
        </w:p>
        <w:p w14:paraId="43DDC826" w14:textId="752261C8" w:rsidR="00AC6797" w:rsidRDefault="00AC6797">
          <w:pPr>
            <w:pStyle w:val="TOC1"/>
            <w:tabs>
              <w:tab w:val="right" w:leader="dot" w:pos="9350"/>
            </w:tabs>
            <w:rPr>
              <w:ins w:id="154" w:author="kunnu vrma" w:date="2024-05-24T01:29:00Z" w16du:dateUtc="2024-05-24T08:29:00Z"/>
              <w:rFonts w:eastAsiaTheme="minorEastAsia"/>
              <w:noProof/>
              <w:kern w:val="2"/>
              <w:sz w:val="24"/>
              <w:szCs w:val="24"/>
              <w:lang w:val="en-CA" w:eastAsia="en-CA"/>
              <w14:ligatures w14:val="standardContextual"/>
            </w:rPr>
          </w:pPr>
          <w:ins w:id="155"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"_Toc167406639"</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5. References</w:t>
            </w:r>
            <w:r>
              <w:rPr>
                <w:noProof/>
                <w:webHidden/>
              </w:rPr>
              <w:tab/>
            </w:r>
            <w:r>
              <w:rPr>
                <w:noProof/>
                <w:webHidden/>
              </w:rPr>
              <w:fldChar w:fldCharType="begin"/>
            </w:r>
            <w:r>
              <w:rPr>
                <w:noProof/>
                <w:webHidden/>
              </w:rPr>
              <w:instrText xml:space="preserve"> PAGEREF _Toc167406639 \h </w:instrText>
            </w:r>
            <w:r>
              <w:rPr>
                <w:noProof/>
                <w:webHidden/>
              </w:rPr>
            </w:r>
          </w:ins>
          <w:r>
            <w:rPr>
              <w:noProof/>
              <w:webHidden/>
            </w:rPr>
            <w:fldChar w:fldCharType="separate"/>
          </w:r>
          <w:ins w:id="156" w:author="kunnu vrma" w:date="2024-05-24T01:29:00Z" w16du:dateUtc="2024-05-24T08:29:00Z">
            <w:r>
              <w:rPr>
                <w:noProof/>
                <w:webHidden/>
              </w:rPr>
              <w:t>82</w:t>
            </w:r>
            <w:r>
              <w:rPr>
                <w:noProof/>
                <w:webHidden/>
              </w:rPr>
              <w:fldChar w:fldCharType="end"/>
            </w:r>
            <w:r w:rsidRPr="00D7521F">
              <w:rPr>
                <w:rStyle w:val="Hyperlink"/>
                <w:noProof/>
              </w:rPr>
              <w:fldChar w:fldCharType="end"/>
            </w:r>
          </w:ins>
        </w:p>
        <w:p w14:paraId="2E54270F" w14:textId="4413BF12" w:rsidR="00AC6797" w:rsidRDefault="00AC6797">
          <w:pPr>
            <w:pStyle w:val="TOC1"/>
            <w:tabs>
              <w:tab w:val="right" w:leader="dot" w:pos="9350"/>
            </w:tabs>
            <w:rPr>
              <w:ins w:id="157" w:author="kunnu vrma" w:date="2024-05-24T01:29:00Z" w16du:dateUtc="2024-05-24T08:29:00Z"/>
              <w:rFonts w:eastAsiaTheme="minorEastAsia"/>
              <w:noProof/>
              <w:kern w:val="2"/>
              <w:sz w:val="24"/>
              <w:szCs w:val="24"/>
              <w:lang w:val="en-CA" w:eastAsia="en-CA"/>
              <w14:ligatures w14:val="standardContextual"/>
            </w:rPr>
          </w:pPr>
          <w:ins w:id="158"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"_Toc167406640"</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6. Change Log</w:t>
            </w:r>
            <w:r>
              <w:rPr>
                <w:noProof/>
                <w:webHidden/>
              </w:rPr>
              <w:tab/>
            </w:r>
            <w:r>
              <w:rPr>
                <w:noProof/>
                <w:webHidden/>
              </w:rPr>
              <w:fldChar w:fldCharType="begin"/>
            </w:r>
            <w:r>
              <w:rPr>
                <w:noProof/>
                <w:webHidden/>
              </w:rPr>
              <w:instrText xml:space="preserve"> PAGEREF _Toc167406640 \h </w:instrText>
            </w:r>
            <w:r>
              <w:rPr>
                <w:noProof/>
                <w:webHidden/>
              </w:rPr>
            </w:r>
          </w:ins>
          <w:r>
            <w:rPr>
              <w:noProof/>
              <w:webHidden/>
            </w:rPr>
            <w:fldChar w:fldCharType="separate"/>
          </w:r>
          <w:ins w:id="159" w:author="kunnu vrma" w:date="2024-05-24T01:29:00Z" w16du:dateUtc="2024-05-24T08:29:00Z">
            <w:r>
              <w:rPr>
                <w:noProof/>
                <w:webHidden/>
              </w:rPr>
              <w:t>83</w:t>
            </w:r>
            <w:r>
              <w:rPr>
                <w:noProof/>
                <w:webHidden/>
              </w:rPr>
              <w:fldChar w:fldCharType="end"/>
            </w:r>
            <w:r w:rsidRPr="00D7521F">
              <w:rPr>
                <w:rStyle w:val="Hyperlink"/>
                <w:noProof/>
              </w:rPr>
              <w:fldChar w:fldCharType="end"/>
            </w:r>
          </w:ins>
        </w:p>
        <w:p w14:paraId="6D6B2856" w14:textId="11253458" w:rsidR="00AC6797" w:rsidRDefault="00AC6797">
          <w:pPr>
            <w:pStyle w:val="TOC2"/>
            <w:tabs>
              <w:tab w:val="right" w:leader="dot" w:pos="9350"/>
            </w:tabs>
            <w:rPr>
              <w:ins w:id="160" w:author="kunnu vrma" w:date="2024-05-24T01:29:00Z" w16du:dateUtc="2024-05-24T08:29:00Z"/>
              <w:rFonts w:eastAsiaTheme="minorEastAsia"/>
              <w:noProof/>
              <w:kern w:val="2"/>
              <w:sz w:val="24"/>
              <w:szCs w:val="24"/>
              <w:lang w:val="en-CA" w:eastAsia="en-CA"/>
              <w14:ligatures w14:val="standardContextual"/>
            </w:rPr>
          </w:pPr>
          <w:ins w:id="161" w:author="kunnu vrma" w:date="2024-05-24T01:29:00Z" w16du:dateUtc="2024-05-24T08:29:00Z">
            <w:r w:rsidRPr="00D7521F">
              <w:rPr>
                <w:rStyle w:val="Hyperlink"/>
                <w:noProof/>
              </w:rPr>
              <w:fldChar w:fldCharType="begin"/>
            </w:r>
            <w:r w:rsidRPr="00D7521F">
              <w:rPr>
                <w:rStyle w:val="Hyperlink"/>
                <w:noProof/>
              </w:rPr>
              <w:instrText xml:space="preserve"> </w:instrText>
            </w:r>
            <w:r>
              <w:rPr>
                <w:noProof/>
              </w:rPr>
              <w:instrText>HYPERLINK \l "_Toc167406641"</w:instrText>
            </w:r>
            <w:r w:rsidRPr="00D7521F">
              <w:rPr>
                <w:rStyle w:val="Hyperlink"/>
                <w:noProof/>
              </w:rPr>
              <w:instrText xml:space="preserve"> </w:instrText>
            </w:r>
            <w:r w:rsidRPr="00D7521F">
              <w:rPr>
                <w:rStyle w:val="Hyperlink"/>
                <w:noProof/>
              </w:rPr>
            </w:r>
            <w:r w:rsidRPr="00D7521F">
              <w:rPr>
                <w:rStyle w:val="Hyperlink"/>
                <w:noProof/>
              </w:rPr>
              <w:fldChar w:fldCharType="separate"/>
            </w:r>
            <w:r w:rsidRPr="00D7521F">
              <w:rPr>
                <w:rStyle w:val="Hyperlink"/>
                <w:noProof/>
              </w:rPr>
              <w:t>Revision 1 (2024-05-19)</w:t>
            </w:r>
            <w:r>
              <w:rPr>
                <w:noProof/>
                <w:webHidden/>
              </w:rPr>
              <w:tab/>
            </w:r>
            <w:r>
              <w:rPr>
                <w:noProof/>
                <w:webHidden/>
              </w:rPr>
              <w:fldChar w:fldCharType="begin"/>
            </w:r>
            <w:r>
              <w:rPr>
                <w:noProof/>
                <w:webHidden/>
              </w:rPr>
              <w:instrText xml:space="preserve"> PAGEREF _Toc167406641 \h </w:instrText>
            </w:r>
            <w:r>
              <w:rPr>
                <w:noProof/>
                <w:webHidden/>
              </w:rPr>
            </w:r>
          </w:ins>
          <w:r>
            <w:rPr>
              <w:noProof/>
              <w:webHidden/>
            </w:rPr>
            <w:fldChar w:fldCharType="separate"/>
          </w:r>
          <w:ins w:id="162" w:author="kunnu vrma" w:date="2024-05-24T01:29:00Z" w16du:dateUtc="2024-05-24T08:29:00Z">
            <w:r>
              <w:rPr>
                <w:noProof/>
                <w:webHidden/>
              </w:rPr>
              <w:t>83</w:t>
            </w:r>
            <w:r>
              <w:rPr>
                <w:noProof/>
                <w:webHidden/>
              </w:rPr>
              <w:fldChar w:fldCharType="end"/>
            </w:r>
            <w:r w:rsidRPr="00D7521F">
              <w:rPr>
                <w:rStyle w:val="Hyperlink"/>
                <w:noProof/>
              </w:rPr>
              <w:fldChar w:fldCharType="end"/>
            </w:r>
          </w:ins>
        </w:p>
        <w:p w14:paraId="0DB66A5B" w14:textId="42F76CCB" w:rsidR="008E2923" w:rsidDel="00286C21" w:rsidRDefault="008E2923">
          <w:pPr>
            <w:pStyle w:val="TOC1"/>
            <w:tabs>
              <w:tab w:val="right" w:leader="dot" w:pos="9350"/>
            </w:tabs>
            <w:rPr>
              <w:del w:id="163" w:author="kunnu vrma" w:date="2024-05-19T12:47:00Z" w16du:dateUtc="2024-05-19T19:47:00Z"/>
              <w:rFonts w:eastAsiaTheme="minorEastAsia"/>
              <w:noProof/>
              <w:kern w:val="2"/>
              <w:sz w:val="24"/>
              <w:szCs w:val="24"/>
              <w:lang w:val="en-CA" w:eastAsia="en-CA"/>
              <w14:ligatures w14:val="standardContextual"/>
            </w:rPr>
          </w:pPr>
          <w:del w:id="164" w:author="kunnu vrma" w:date="2024-05-19T12:47:00Z" w16du:dateUtc="2024-05-19T19:47:00Z">
            <w:r w:rsidRPr="00286C21" w:rsidDel="00286C21">
              <w:rPr>
                <w:rStyle w:val="Hyperlink"/>
                <w:noProof/>
              </w:rPr>
              <w:delText>1. Introduction</w:delText>
            </w:r>
            <w:r w:rsidDel="00286C21">
              <w:rPr>
                <w:noProof/>
                <w:webHidden/>
              </w:rPr>
              <w:tab/>
              <w:delText>3</w:delText>
            </w:r>
          </w:del>
        </w:p>
        <w:p w14:paraId="2A1AE7D2" w14:textId="2980CEC4" w:rsidR="008E2923" w:rsidDel="00286C21" w:rsidRDefault="008E2923">
          <w:pPr>
            <w:pStyle w:val="TOC2"/>
            <w:tabs>
              <w:tab w:val="right" w:leader="dot" w:pos="9350"/>
            </w:tabs>
            <w:rPr>
              <w:del w:id="165" w:author="kunnu vrma" w:date="2024-05-19T12:47:00Z" w16du:dateUtc="2024-05-19T19:47:00Z"/>
              <w:rFonts w:eastAsiaTheme="minorEastAsia"/>
              <w:noProof/>
              <w:kern w:val="2"/>
              <w:sz w:val="24"/>
              <w:szCs w:val="24"/>
              <w:lang w:val="en-CA" w:eastAsia="en-CA"/>
              <w14:ligatures w14:val="standardContextual"/>
            </w:rPr>
          </w:pPr>
          <w:del w:id="166" w:author="kunnu vrma" w:date="2024-05-19T12:47:00Z" w16du:dateUtc="2024-05-19T19:47:00Z">
            <w:r w:rsidRPr="00286C21" w:rsidDel="00286C21">
              <w:rPr>
                <w:rStyle w:val="Hyperlink"/>
                <w:noProof/>
              </w:rPr>
              <w:delText>1.1 Student Background</w:delText>
            </w:r>
            <w:r w:rsidDel="00286C21">
              <w:rPr>
                <w:noProof/>
                <w:webHidden/>
              </w:rPr>
              <w:tab/>
              <w:delText>3</w:delText>
            </w:r>
          </w:del>
        </w:p>
        <w:p w14:paraId="653C370F" w14:textId="08ED84ED" w:rsidR="008E2923" w:rsidDel="00286C21" w:rsidRDefault="008E2923">
          <w:pPr>
            <w:pStyle w:val="TOC2"/>
            <w:tabs>
              <w:tab w:val="right" w:leader="dot" w:pos="9350"/>
            </w:tabs>
            <w:rPr>
              <w:del w:id="167" w:author="kunnu vrma" w:date="2024-05-19T12:47:00Z" w16du:dateUtc="2024-05-19T19:47:00Z"/>
              <w:rFonts w:eastAsiaTheme="minorEastAsia"/>
              <w:noProof/>
              <w:kern w:val="2"/>
              <w:sz w:val="24"/>
              <w:szCs w:val="24"/>
              <w:lang w:val="en-CA" w:eastAsia="en-CA"/>
              <w14:ligatures w14:val="standardContextual"/>
            </w:rPr>
          </w:pPr>
          <w:del w:id="168" w:author="kunnu vrma" w:date="2024-05-19T12:47:00Z" w16du:dateUtc="2024-05-19T19:47:00Z">
            <w:r w:rsidRPr="00286C21" w:rsidDel="00286C21">
              <w:rPr>
                <w:rStyle w:val="Hyperlink"/>
                <w:noProof/>
              </w:rPr>
              <w:delText>1.2 Education</w:delText>
            </w:r>
            <w:r w:rsidDel="00286C21">
              <w:rPr>
                <w:noProof/>
                <w:webHidden/>
              </w:rPr>
              <w:tab/>
              <w:delText>3</w:delText>
            </w:r>
          </w:del>
        </w:p>
        <w:p w14:paraId="52191722" w14:textId="4F0726B2" w:rsidR="008E2923" w:rsidDel="00286C21" w:rsidRDefault="008E2923">
          <w:pPr>
            <w:pStyle w:val="TOC2"/>
            <w:tabs>
              <w:tab w:val="right" w:leader="dot" w:pos="9350"/>
            </w:tabs>
            <w:rPr>
              <w:del w:id="169" w:author="kunnu vrma" w:date="2024-05-19T12:47:00Z" w16du:dateUtc="2024-05-19T19:47:00Z"/>
              <w:rFonts w:eastAsiaTheme="minorEastAsia"/>
              <w:noProof/>
              <w:kern w:val="2"/>
              <w:sz w:val="24"/>
              <w:szCs w:val="24"/>
              <w:lang w:val="en-CA" w:eastAsia="en-CA"/>
              <w14:ligatures w14:val="standardContextual"/>
            </w:rPr>
          </w:pPr>
          <w:del w:id="170" w:author="kunnu vrma" w:date="2024-05-19T12:47:00Z" w16du:dateUtc="2024-05-19T19:47:00Z">
            <w:r w:rsidRPr="00286C21" w:rsidDel="00286C21">
              <w:rPr>
                <w:rStyle w:val="Hyperlink"/>
                <w:noProof/>
              </w:rPr>
              <w:delText>1.3 Project Description</w:delText>
            </w:r>
            <w:r w:rsidDel="00286C21">
              <w:rPr>
                <w:noProof/>
                <w:webHidden/>
              </w:rPr>
              <w:tab/>
              <w:delText>4</w:delText>
            </w:r>
          </w:del>
        </w:p>
        <w:p w14:paraId="279967A4" w14:textId="479D0D2B" w:rsidR="008E2923" w:rsidDel="00286C21" w:rsidRDefault="008E2923">
          <w:pPr>
            <w:pStyle w:val="TOC2"/>
            <w:tabs>
              <w:tab w:val="right" w:leader="dot" w:pos="9350"/>
            </w:tabs>
            <w:rPr>
              <w:del w:id="171" w:author="kunnu vrma" w:date="2024-05-19T12:47:00Z" w16du:dateUtc="2024-05-19T19:47:00Z"/>
              <w:rFonts w:eastAsiaTheme="minorEastAsia"/>
              <w:noProof/>
              <w:kern w:val="2"/>
              <w:sz w:val="24"/>
              <w:szCs w:val="24"/>
              <w:lang w:val="en-CA" w:eastAsia="en-CA"/>
              <w14:ligatures w14:val="standardContextual"/>
            </w:rPr>
          </w:pPr>
          <w:del w:id="172" w:author="kunnu vrma" w:date="2024-05-19T12:47:00Z" w16du:dateUtc="2024-05-19T19:47:00Z">
            <w:r w:rsidRPr="00286C21" w:rsidDel="00286C21">
              <w:rPr>
                <w:rStyle w:val="Hyperlink"/>
                <w:noProof/>
              </w:rPr>
              <w:delText>1.4 Problem Statement and Background</w:delText>
            </w:r>
            <w:r w:rsidDel="00286C21">
              <w:rPr>
                <w:noProof/>
                <w:webHidden/>
              </w:rPr>
              <w:tab/>
              <w:delText>4</w:delText>
            </w:r>
          </w:del>
        </w:p>
        <w:p w14:paraId="4329D4D2" w14:textId="7E266ED3" w:rsidR="008E2923" w:rsidDel="00286C21" w:rsidRDefault="008E2923">
          <w:pPr>
            <w:pStyle w:val="TOC1"/>
            <w:tabs>
              <w:tab w:val="right" w:leader="dot" w:pos="9350"/>
            </w:tabs>
            <w:rPr>
              <w:del w:id="173" w:author="kunnu vrma" w:date="2024-05-19T12:47:00Z" w16du:dateUtc="2024-05-19T19:47:00Z"/>
              <w:rFonts w:eastAsiaTheme="minorEastAsia"/>
              <w:noProof/>
              <w:kern w:val="2"/>
              <w:sz w:val="24"/>
              <w:szCs w:val="24"/>
              <w:lang w:val="en-CA" w:eastAsia="en-CA"/>
              <w14:ligatures w14:val="standardContextual"/>
            </w:rPr>
          </w:pPr>
          <w:del w:id="174" w:author="kunnu vrma" w:date="2024-05-19T12:47:00Z" w16du:dateUtc="2024-05-19T19:47:00Z">
            <w:r w:rsidRPr="00286C21" w:rsidDel="00286C21">
              <w:rPr>
                <w:rStyle w:val="Hyperlink"/>
                <w:noProof/>
              </w:rPr>
              <w:delText>2. Body</w:delText>
            </w:r>
            <w:r w:rsidDel="00286C21">
              <w:rPr>
                <w:noProof/>
                <w:webHidden/>
              </w:rPr>
              <w:tab/>
              <w:delText>5</w:delText>
            </w:r>
          </w:del>
        </w:p>
        <w:p w14:paraId="36D658C0" w14:textId="52A52D2A" w:rsidR="008E2923" w:rsidDel="00286C21" w:rsidRDefault="008E2923">
          <w:pPr>
            <w:pStyle w:val="TOC2"/>
            <w:tabs>
              <w:tab w:val="right" w:leader="dot" w:pos="9350"/>
            </w:tabs>
            <w:rPr>
              <w:del w:id="175" w:author="kunnu vrma" w:date="2024-05-19T12:47:00Z" w16du:dateUtc="2024-05-19T19:47:00Z"/>
              <w:rFonts w:eastAsiaTheme="minorEastAsia"/>
              <w:noProof/>
              <w:kern w:val="2"/>
              <w:sz w:val="24"/>
              <w:szCs w:val="24"/>
              <w:lang w:val="en-CA" w:eastAsia="en-CA"/>
              <w14:ligatures w14:val="standardContextual"/>
            </w:rPr>
          </w:pPr>
          <w:del w:id="176" w:author="kunnu vrma" w:date="2024-05-19T12:47:00Z" w16du:dateUtc="2024-05-19T19:47:00Z">
            <w:r w:rsidRPr="00286C21" w:rsidDel="00286C21">
              <w:rPr>
                <w:rStyle w:val="Hyperlink"/>
                <w:noProof/>
              </w:rPr>
              <w:delText>2.1 Background of the Project</w:delText>
            </w:r>
            <w:r w:rsidDel="00286C21">
              <w:rPr>
                <w:noProof/>
                <w:webHidden/>
              </w:rPr>
              <w:tab/>
              <w:delText>5</w:delText>
            </w:r>
          </w:del>
        </w:p>
        <w:p w14:paraId="58179D22" w14:textId="614CA0DF" w:rsidR="008E2923" w:rsidDel="00286C21" w:rsidRDefault="008E2923">
          <w:pPr>
            <w:pStyle w:val="TOC2"/>
            <w:tabs>
              <w:tab w:val="right" w:leader="dot" w:pos="9350"/>
            </w:tabs>
            <w:rPr>
              <w:del w:id="177" w:author="kunnu vrma" w:date="2024-05-19T12:47:00Z" w16du:dateUtc="2024-05-19T19:47:00Z"/>
              <w:rFonts w:eastAsiaTheme="minorEastAsia"/>
              <w:noProof/>
              <w:kern w:val="2"/>
              <w:sz w:val="24"/>
              <w:szCs w:val="24"/>
              <w:lang w:val="en-CA" w:eastAsia="en-CA"/>
              <w14:ligatures w14:val="standardContextual"/>
            </w:rPr>
          </w:pPr>
          <w:del w:id="178" w:author="kunnu vrma" w:date="2024-05-19T12:47:00Z" w16du:dateUtc="2024-05-19T19:47:00Z">
            <w:r w:rsidRPr="00286C21" w:rsidDel="00286C21">
              <w:rPr>
                <w:rStyle w:val="Hyperlink"/>
                <w:noProof/>
              </w:rPr>
              <w:delText>2.2 Essential Problems Being Solved</w:delText>
            </w:r>
            <w:r w:rsidDel="00286C21">
              <w:rPr>
                <w:noProof/>
                <w:webHidden/>
              </w:rPr>
              <w:tab/>
              <w:delText>5</w:delText>
            </w:r>
          </w:del>
        </w:p>
        <w:p w14:paraId="1CF403F6" w14:textId="1058A287" w:rsidR="008E2923" w:rsidDel="00286C21" w:rsidRDefault="008E2923">
          <w:pPr>
            <w:pStyle w:val="TOC2"/>
            <w:tabs>
              <w:tab w:val="right" w:leader="dot" w:pos="9350"/>
            </w:tabs>
            <w:rPr>
              <w:del w:id="179" w:author="kunnu vrma" w:date="2024-05-19T12:47:00Z" w16du:dateUtc="2024-05-19T19:47:00Z"/>
              <w:rFonts w:eastAsiaTheme="minorEastAsia"/>
              <w:noProof/>
              <w:kern w:val="2"/>
              <w:sz w:val="24"/>
              <w:szCs w:val="24"/>
              <w:lang w:val="en-CA" w:eastAsia="en-CA"/>
              <w14:ligatures w14:val="standardContextual"/>
            </w:rPr>
          </w:pPr>
          <w:del w:id="180" w:author="kunnu vrma" w:date="2024-05-19T12:47:00Z" w16du:dateUtc="2024-05-19T19:47:00Z">
            <w:r w:rsidRPr="00286C21" w:rsidDel="00286C21">
              <w:rPr>
                <w:rStyle w:val="Hyperlink"/>
                <w:noProof/>
              </w:rPr>
              <w:delText>2.3 Possible Alternative Solutions to the Project</w:delText>
            </w:r>
            <w:r w:rsidDel="00286C21">
              <w:rPr>
                <w:noProof/>
                <w:webHidden/>
              </w:rPr>
              <w:tab/>
              <w:delText>6</w:delText>
            </w:r>
          </w:del>
        </w:p>
        <w:p w14:paraId="5848A957" w14:textId="04AADB13" w:rsidR="008E2923" w:rsidDel="00286C21" w:rsidRDefault="008E2923">
          <w:pPr>
            <w:pStyle w:val="TOC2"/>
            <w:tabs>
              <w:tab w:val="right" w:leader="dot" w:pos="9350"/>
            </w:tabs>
            <w:rPr>
              <w:del w:id="181" w:author="kunnu vrma" w:date="2024-05-19T12:47:00Z" w16du:dateUtc="2024-05-19T19:47:00Z"/>
              <w:rFonts w:eastAsiaTheme="minorEastAsia"/>
              <w:noProof/>
              <w:kern w:val="2"/>
              <w:sz w:val="24"/>
              <w:szCs w:val="24"/>
              <w:lang w:val="en-CA" w:eastAsia="en-CA"/>
              <w14:ligatures w14:val="standardContextual"/>
            </w:rPr>
          </w:pPr>
          <w:del w:id="182" w:author="kunnu vrma" w:date="2024-05-19T12:47:00Z" w16du:dateUtc="2024-05-19T19:47:00Z">
            <w:r w:rsidRPr="00286C21" w:rsidDel="00286C21">
              <w:rPr>
                <w:rStyle w:val="Hyperlink"/>
                <w:noProof/>
              </w:rPr>
              <w:delText>2.4 Solution Chosen for this Project and Rationale Behind</w:delText>
            </w:r>
            <w:r w:rsidDel="00286C21">
              <w:rPr>
                <w:noProof/>
                <w:webHidden/>
              </w:rPr>
              <w:tab/>
              <w:delText>7</w:delText>
            </w:r>
          </w:del>
        </w:p>
        <w:p w14:paraId="7695588D" w14:textId="1AB616DA" w:rsidR="008E2923" w:rsidDel="00286C21" w:rsidRDefault="008E2923">
          <w:pPr>
            <w:pStyle w:val="TOC2"/>
            <w:tabs>
              <w:tab w:val="right" w:leader="dot" w:pos="9350"/>
            </w:tabs>
            <w:rPr>
              <w:del w:id="183" w:author="kunnu vrma" w:date="2024-05-19T12:47:00Z" w16du:dateUtc="2024-05-19T19:47:00Z"/>
              <w:rFonts w:eastAsiaTheme="minorEastAsia"/>
              <w:noProof/>
              <w:kern w:val="2"/>
              <w:sz w:val="24"/>
              <w:szCs w:val="24"/>
              <w:lang w:val="en-CA" w:eastAsia="en-CA"/>
              <w14:ligatures w14:val="standardContextual"/>
            </w:rPr>
          </w:pPr>
          <w:del w:id="184" w:author="kunnu vrma" w:date="2024-05-19T12:47:00Z" w16du:dateUtc="2024-05-19T19:47:00Z">
            <w:r w:rsidRPr="00286C21" w:rsidDel="00286C21">
              <w:rPr>
                <w:rStyle w:val="Hyperlink"/>
                <w:noProof/>
              </w:rPr>
              <w:delText>2.5 Design and Development</w:delText>
            </w:r>
            <w:r w:rsidDel="00286C21">
              <w:rPr>
                <w:noProof/>
                <w:webHidden/>
              </w:rPr>
              <w:tab/>
              <w:delText>8</w:delText>
            </w:r>
          </w:del>
        </w:p>
        <w:p w14:paraId="5A731348" w14:textId="520DC3A0" w:rsidR="008E2923" w:rsidDel="00286C21" w:rsidRDefault="008E2923">
          <w:pPr>
            <w:pStyle w:val="TOC2"/>
            <w:tabs>
              <w:tab w:val="right" w:leader="dot" w:pos="9350"/>
            </w:tabs>
            <w:rPr>
              <w:del w:id="185" w:author="kunnu vrma" w:date="2024-05-19T12:47:00Z" w16du:dateUtc="2024-05-19T19:47:00Z"/>
              <w:rFonts w:eastAsiaTheme="minorEastAsia"/>
              <w:noProof/>
              <w:kern w:val="2"/>
              <w:sz w:val="24"/>
              <w:szCs w:val="24"/>
              <w:lang w:val="en-CA" w:eastAsia="en-CA"/>
              <w14:ligatures w14:val="standardContextual"/>
            </w:rPr>
          </w:pPr>
          <w:del w:id="186" w:author="kunnu vrma" w:date="2024-05-19T12:47:00Z" w16du:dateUtc="2024-05-19T19:47:00Z">
            <w:r w:rsidRPr="00286C21" w:rsidDel="00286C21">
              <w:rPr>
                <w:rStyle w:val="Hyperlink"/>
                <w:noProof/>
              </w:rPr>
              <w:delText>2.6 System/Software Architecture Diagram</w:delText>
            </w:r>
            <w:r w:rsidDel="00286C21">
              <w:rPr>
                <w:noProof/>
                <w:webHidden/>
              </w:rPr>
              <w:tab/>
              <w:delText>20</w:delText>
            </w:r>
          </w:del>
        </w:p>
        <w:p w14:paraId="0BB786F4" w14:textId="329A7501" w:rsidR="008E2923" w:rsidDel="00286C21" w:rsidRDefault="008E2923">
          <w:pPr>
            <w:pStyle w:val="TOC2"/>
            <w:tabs>
              <w:tab w:val="right" w:leader="dot" w:pos="9350"/>
            </w:tabs>
            <w:rPr>
              <w:del w:id="187" w:author="kunnu vrma" w:date="2024-05-19T12:47:00Z" w16du:dateUtc="2024-05-19T19:47:00Z"/>
              <w:rFonts w:eastAsiaTheme="minorEastAsia"/>
              <w:noProof/>
              <w:kern w:val="2"/>
              <w:sz w:val="24"/>
              <w:szCs w:val="24"/>
              <w:lang w:val="en-CA" w:eastAsia="en-CA"/>
              <w14:ligatures w14:val="standardContextual"/>
            </w:rPr>
          </w:pPr>
          <w:del w:id="188" w:author="kunnu vrma" w:date="2024-05-19T12:47:00Z" w16du:dateUtc="2024-05-19T19:47:00Z">
            <w:r w:rsidRPr="00286C21" w:rsidDel="00286C21">
              <w:rPr>
                <w:rStyle w:val="Hyperlink"/>
                <w:noProof/>
              </w:rPr>
              <w:delText>2.7 Testing</w:delText>
            </w:r>
            <w:r w:rsidDel="00286C21">
              <w:rPr>
                <w:noProof/>
                <w:webHidden/>
              </w:rPr>
              <w:tab/>
              <w:delText>22</w:delText>
            </w:r>
          </w:del>
        </w:p>
        <w:p w14:paraId="1AC0F14B" w14:textId="20D4818F" w:rsidR="008E2923" w:rsidDel="00286C21" w:rsidRDefault="008E2923">
          <w:pPr>
            <w:pStyle w:val="TOC3"/>
            <w:tabs>
              <w:tab w:val="right" w:leader="dot" w:pos="9350"/>
            </w:tabs>
            <w:rPr>
              <w:del w:id="189" w:author="kunnu vrma" w:date="2024-05-19T12:47:00Z" w16du:dateUtc="2024-05-19T19:47:00Z"/>
              <w:rFonts w:eastAsiaTheme="minorEastAsia"/>
              <w:noProof/>
              <w:kern w:val="2"/>
              <w:sz w:val="24"/>
              <w:szCs w:val="24"/>
              <w:lang w:val="en-CA" w:eastAsia="en-CA"/>
              <w14:ligatures w14:val="standardContextual"/>
            </w:rPr>
          </w:pPr>
          <w:del w:id="190" w:author="kunnu vrma" w:date="2024-05-19T12:47:00Z" w16du:dateUtc="2024-05-19T19:47:00Z">
            <w:r w:rsidRPr="00286C21" w:rsidDel="00286C21">
              <w:rPr>
                <w:rStyle w:val="Hyperlink"/>
                <w:noProof/>
              </w:rPr>
              <w:delText>1. Functionality Testing:</w:delText>
            </w:r>
            <w:r w:rsidDel="00286C21">
              <w:rPr>
                <w:noProof/>
                <w:webHidden/>
              </w:rPr>
              <w:tab/>
              <w:delText>22</w:delText>
            </w:r>
          </w:del>
        </w:p>
        <w:p w14:paraId="76F59BFD" w14:textId="19B86382" w:rsidR="008E2923" w:rsidDel="00286C21" w:rsidRDefault="008E2923">
          <w:pPr>
            <w:pStyle w:val="TOC3"/>
            <w:tabs>
              <w:tab w:val="right" w:leader="dot" w:pos="9350"/>
            </w:tabs>
            <w:rPr>
              <w:del w:id="191" w:author="kunnu vrma" w:date="2024-05-19T12:47:00Z" w16du:dateUtc="2024-05-19T19:47:00Z"/>
              <w:rFonts w:eastAsiaTheme="minorEastAsia"/>
              <w:noProof/>
              <w:kern w:val="2"/>
              <w:sz w:val="24"/>
              <w:szCs w:val="24"/>
              <w:lang w:val="en-CA" w:eastAsia="en-CA"/>
              <w14:ligatures w14:val="standardContextual"/>
            </w:rPr>
          </w:pPr>
          <w:del w:id="192" w:author="kunnu vrma" w:date="2024-05-19T12:47:00Z" w16du:dateUtc="2024-05-19T19:47:00Z">
            <w:r w:rsidRPr="00286C21" w:rsidDel="00286C21">
              <w:rPr>
                <w:rStyle w:val="Hyperlink"/>
                <w:noProof/>
              </w:rPr>
              <w:delText>2. Error Handling:</w:delText>
            </w:r>
            <w:r w:rsidDel="00286C21">
              <w:rPr>
                <w:noProof/>
                <w:webHidden/>
              </w:rPr>
              <w:tab/>
              <w:delText>25</w:delText>
            </w:r>
          </w:del>
        </w:p>
        <w:p w14:paraId="476E3FA2" w14:textId="526C2E9D" w:rsidR="008E2923" w:rsidDel="00286C21" w:rsidRDefault="008E2923">
          <w:pPr>
            <w:pStyle w:val="TOC3"/>
            <w:tabs>
              <w:tab w:val="right" w:leader="dot" w:pos="9350"/>
            </w:tabs>
            <w:rPr>
              <w:del w:id="193" w:author="kunnu vrma" w:date="2024-05-19T12:47:00Z" w16du:dateUtc="2024-05-19T19:47:00Z"/>
              <w:rFonts w:eastAsiaTheme="minorEastAsia"/>
              <w:noProof/>
              <w:kern w:val="2"/>
              <w:sz w:val="24"/>
              <w:szCs w:val="24"/>
              <w:lang w:val="en-CA" w:eastAsia="en-CA"/>
              <w14:ligatures w14:val="standardContextual"/>
            </w:rPr>
          </w:pPr>
          <w:del w:id="194" w:author="kunnu vrma" w:date="2024-05-19T12:47:00Z" w16du:dateUtc="2024-05-19T19:47:00Z">
            <w:r w:rsidRPr="00286C21" w:rsidDel="00286C21">
              <w:rPr>
                <w:rStyle w:val="Hyperlink"/>
                <w:noProof/>
              </w:rPr>
              <w:delText>3. Input Validation:</w:delText>
            </w:r>
            <w:r w:rsidDel="00286C21">
              <w:rPr>
                <w:noProof/>
                <w:webHidden/>
              </w:rPr>
              <w:tab/>
              <w:delText>27</w:delText>
            </w:r>
          </w:del>
        </w:p>
        <w:p w14:paraId="6B8BF41A" w14:textId="228B4B2D" w:rsidR="008E2923" w:rsidDel="00286C21" w:rsidRDefault="008E2923">
          <w:pPr>
            <w:pStyle w:val="TOC3"/>
            <w:tabs>
              <w:tab w:val="right" w:leader="dot" w:pos="9350"/>
            </w:tabs>
            <w:rPr>
              <w:del w:id="195" w:author="kunnu vrma" w:date="2024-05-19T12:47:00Z" w16du:dateUtc="2024-05-19T19:47:00Z"/>
              <w:rFonts w:eastAsiaTheme="minorEastAsia"/>
              <w:noProof/>
              <w:kern w:val="2"/>
              <w:sz w:val="24"/>
              <w:szCs w:val="24"/>
              <w:lang w:val="en-CA" w:eastAsia="en-CA"/>
              <w14:ligatures w14:val="standardContextual"/>
            </w:rPr>
          </w:pPr>
          <w:del w:id="196" w:author="kunnu vrma" w:date="2024-05-19T12:47:00Z" w16du:dateUtc="2024-05-19T19:47:00Z">
            <w:r w:rsidRPr="00286C21" w:rsidDel="00286C21">
              <w:rPr>
                <w:rStyle w:val="Hyperlink"/>
                <w:noProof/>
              </w:rPr>
              <w:delText>4. Navigation Testing</w:delText>
            </w:r>
            <w:r w:rsidDel="00286C21">
              <w:rPr>
                <w:noProof/>
                <w:webHidden/>
              </w:rPr>
              <w:tab/>
              <w:delText>28</w:delText>
            </w:r>
          </w:del>
        </w:p>
        <w:p w14:paraId="732089DF" w14:textId="12C28764" w:rsidR="008E2923" w:rsidDel="00286C21" w:rsidRDefault="008E2923">
          <w:pPr>
            <w:pStyle w:val="TOC3"/>
            <w:tabs>
              <w:tab w:val="right" w:leader="dot" w:pos="9350"/>
            </w:tabs>
            <w:rPr>
              <w:del w:id="197" w:author="kunnu vrma" w:date="2024-05-19T12:47:00Z" w16du:dateUtc="2024-05-19T19:47:00Z"/>
              <w:rFonts w:eastAsiaTheme="minorEastAsia"/>
              <w:noProof/>
              <w:kern w:val="2"/>
              <w:sz w:val="24"/>
              <w:szCs w:val="24"/>
              <w:lang w:val="en-CA" w:eastAsia="en-CA"/>
              <w14:ligatures w14:val="standardContextual"/>
            </w:rPr>
          </w:pPr>
          <w:del w:id="198" w:author="kunnu vrma" w:date="2024-05-19T12:47:00Z" w16du:dateUtc="2024-05-19T19:47:00Z">
            <w:r w:rsidRPr="00286C21" w:rsidDel="00286C21">
              <w:rPr>
                <w:rStyle w:val="Hyperlink"/>
                <w:noProof/>
              </w:rPr>
              <w:delText>5. Unit Testing</w:delText>
            </w:r>
            <w:r w:rsidDel="00286C21">
              <w:rPr>
                <w:noProof/>
                <w:webHidden/>
              </w:rPr>
              <w:tab/>
              <w:delText>32</w:delText>
            </w:r>
          </w:del>
        </w:p>
        <w:p w14:paraId="425616BD" w14:textId="06C76AF7" w:rsidR="008E2923" w:rsidDel="00286C21" w:rsidRDefault="008E2923">
          <w:pPr>
            <w:pStyle w:val="TOC3"/>
            <w:tabs>
              <w:tab w:val="right" w:leader="dot" w:pos="9350"/>
            </w:tabs>
            <w:rPr>
              <w:del w:id="199" w:author="kunnu vrma" w:date="2024-05-19T12:47:00Z" w16du:dateUtc="2024-05-19T19:47:00Z"/>
              <w:rFonts w:eastAsiaTheme="minorEastAsia"/>
              <w:noProof/>
              <w:kern w:val="2"/>
              <w:sz w:val="24"/>
              <w:szCs w:val="24"/>
              <w:lang w:val="en-CA" w:eastAsia="en-CA"/>
              <w14:ligatures w14:val="standardContextual"/>
            </w:rPr>
          </w:pPr>
          <w:del w:id="200" w:author="kunnu vrma" w:date="2024-05-19T12:47:00Z" w16du:dateUtc="2024-05-19T19:47:00Z">
            <w:r w:rsidRPr="00286C21" w:rsidDel="00286C21">
              <w:rPr>
                <w:rStyle w:val="Hyperlink"/>
                <w:noProof/>
              </w:rPr>
              <w:delText>6. Integration Testing</w:delText>
            </w:r>
            <w:r w:rsidDel="00286C21">
              <w:rPr>
                <w:noProof/>
                <w:webHidden/>
              </w:rPr>
              <w:tab/>
              <w:delText>39</w:delText>
            </w:r>
          </w:del>
        </w:p>
        <w:p w14:paraId="7BB32BB2" w14:textId="66AE7D19" w:rsidR="008E2923" w:rsidDel="00286C21" w:rsidRDefault="008E2923">
          <w:pPr>
            <w:pStyle w:val="TOC3"/>
            <w:tabs>
              <w:tab w:val="right" w:leader="dot" w:pos="9350"/>
            </w:tabs>
            <w:rPr>
              <w:del w:id="201" w:author="kunnu vrma" w:date="2024-05-19T12:47:00Z" w16du:dateUtc="2024-05-19T19:47:00Z"/>
              <w:rFonts w:eastAsiaTheme="minorEastAsia"/>
              <w:noProof/>
              <w:kern w:val="2"/>
              <w:sz w:val="24"/>
              <w:szCs w:val="24"/>
              <w:lang w:val="en-CA" w:eastAsia="en-CA"/>
              <w14:ligatures w14:val="standardContextual"/>
            </w:rPr>
          </w:pPr>
          <w:del w:id="202" w:author="kunnu vrma" w:date="2024-05-19T12:47:00Z" w16du:dateUtc="2024-05-19T19:47:00Z">
            <w:r w:rsidRPr="00286C21" w:rsidDel="00286C21">
              <w:rPr>
                <w:rStyle w:val="Hyperlink"/>
                <w:noProof/>
              </w:rPr>
              <w:delText>7. Network Testing:</w:delText>
            </w:r>
            <w:r w:rsidDel="00286C21">
              <w:rPr>
                <w:noProof/>
                <w:webHidden/>
              </w:rPr>
              <w:tab/>
              <w:delText>41</w:delText>
            </w:r>
          </w:del>
        </w:p>
        <w:p w14:paraId="23A0401B" w14:textId="26AF14E9" w:rsidR="008E2923" w:rsidDel="00286C21" w:rsidRDefault="008E2923">
          <w:pPr>
            <w:pStyle w:val="TOC2"/>
            <w:tabs>
              <w:tab w:val="right" w:leader="dot" w:pos="9350"/>
            </w:tabs>
            <w:rPr>
              <w:del w:id="203" w:author="kunnu vrma" w:date="2024-05-19T12:47:00Z" w16du:dateUtc="2024-05-19T19:47:00Z"/>
              <w:rFonts w:eastAsiaTheme="minorEastAsia"/>
              <w:noProof/>
              <w:kern w:val="2"/>
              <w:sz w:val="24"/>
              <w:szCs w:val="24"/>
              <w:lang w:val="en-CA" w:eastAsia="en-CA"/>
              <w14:ligatures w14:val="standardContextual"/>
            </w:rPr>
          </w:pPr>
          <w:del w:id="204" w:author="kunnu vrma" w:date="2024-05-19T12:47:00Z" w16du:dateUtc="2024-05-19T19:47:00Z">
            <w:r w:rsidRPr="00286C21" w:rsidDel="00286C21">
              <w:rPr>
                <w:rStyle w:val="Hyperlink"/>
                <w:noProof/>
              </w:rPr>
              <w:delText>2.8 Predictive Analysis</w:delText>
            </w:r>
            <w:r w:rsidDel="00286C21">
              <w:rPr>
                <w:noProof/>
                <w:webHidden/>
              </w:rPr>
              <w:tab/>
              <w:delText>43</w:delText>
            </w:r>
          </w:del>
        </w:p>
        <w:p w14:paraId="55C809C6" w14:textId="3B807032" w:rsidR="008E2923" w:rsidDel="00286C21" w:rsidRDefault="008E2923">
          <w:pPr>
            <w:pStyle w:val="TOC2"/>
            <w:tabs>
              <w:tab w:val="right" w:leader="dot" w:pos="9350"/>
            </w:tabs>
            <w:rPr>
              <w:del w:id="205" w:author="kunnu vrma" w:date="2024-05-19T12:47:00Z" w16du:dateUtc="2024-05-19T19:47:00Z"/>
              <w:rFonts w:eastAsiaTheme="minorEastAsia"/>
              <w:noProof/>
              <w:kern w:val="2"/>
              <w:sz w:val="24"/>
              <w:szCs w:val="24"/>
              <w:lang w:val="en-CA" w:eastAsia="en-CA"/>
              <w14:ligatures w14:val="standardContextual"/>
            </w:rPr>
          </w:pPr>
          <w:del w:id="206" w:author="kunnu vrma" w:date="2024-05-19T12:47:00Z" w16du:dateUtc="2024-05-19T19:47:00Z">
            <w:r w:rsidRPr="00286C21" w:rsidDel="00286C21">
              <w:rPr>
                <w:rStyle w:val="Hyperlink"/>
                <w:noProof/>
              </w:rPr>
              <w:delText>2.9 Methodology</w:delText>
            </w:r>
            <w:r w:rsidDel="00286C21">
              <w:rPr>
                <w:noProof/>
                <w:webHidden/>
              </w:rPr>
              <w:tab/>
              <w:delText>51</w:delText>
            </w:r>
          </w:del>
        </w:p>
        <w:p w14:paraId="762BD315" w14:textId="11AD0FBA" w:rsidR="008E2923" w:rsidDel="00286C21" w:rsidRDefault="008E2923">
          <w:pPr>
            <w:pStyle w:val="TOC3"/>
            <w:tabs>
              <w:tab w:val="right" w:leader="dot" w:pos="9350"/>
            </w:tabs>
            <w:rPr>
              <w:del w:id="207" w:author="kunnu vrma" w:date="2024-05-19T12:47:00Z" w16du:dateUtc="2024-05-19T19:47:00Z"/>
              <w:rFonts w:eastAsiaTheme="minorEastAsia"/>
              <w:noProof/>
              <w:kern w:val="2"/>
              <w:sz w:val="24"/>
              <w:szCs w:val="24"/>
              <w:lang w:val="en-CA" w:eastAsia="en-CA"/>
              <w14:ligatures w14:val="standardContextual"/>
            </w:rPr>
          </w:pPr>
          <w:del w:id="208" w:author="kunnu vrma" w:date="2024-05-19T12:47:00Z" w16du:dateUtc="2024-05-19T19:47:00Z">
            <w:r w:rsidRPr="00286C21" w:rsidDel="00286C21">
              <w:rPr>
                <w:rStyle w:val="Hyperlink"/>
                <w:noProof/>
              </w:rPr>
              <w:delText>1. Data Collection and Preprocessing:</w:delText>
            </w:r>
            <w:r w:rsidDel="00286C21">
              <w:rPr>
                <w:noProof/>
                <w:webHidden/>
              </w:rPr>
              <w:tab/>
              <w:delText>51</w:delText>
            </w:r>
          </w:del>
        </w:p>
        <w:p w14:paraId="0A4DCAE3" w14:textId="0B2F4A84" w:rsidR="008E2923" w:rsidDel="00286C21" w:rsidRDefault="008E2923">
          <w:pPr>
            <w:pStyle w:val="TOC3"/>
            <w:tabs>
              <w:tab w:val="right" w:leader="dot" w:pos="9350"/>
            </w:tabs>
            <w:rPr>
              <w:del w:id="209" w:author="kunnu vrma" w:date="2024-05-19T12:47:00Z" w16du:dateUtc="2024-05-19T19:47:00Z"/>
              <w:rFonts w:eastAsiaTheme="minorEastAsia"/>
              <w:noProof/>
              <w:kern w:val="2"/>
              <w:sz w:val="24"/>
              <w:szCs w:val="24"/>
              <w:lang w:val="en-CA" w:eastAsia="en-CA"/>
              <w14:ligatures w14:val="standardContextual"/>
            </w:rPr>
          </w:pPr>
          <w:del w:id="210" w:author="kunnu vrma" w:date="2024-05-19T12:47:00Z" w16du:dateUtc="2024-05-19T19:47:00Z">
            <w:r w:rsidRPr="00286C21" w:rsidDel="00286C21">
              <w:rPr>
                <w:rStyle w:val="Hyperlink"/>
                <w:noProof/>
              </w:rPr>
              <w:delText>2. Exploratory Data Analysis (EDA):</w:delText>
            </w:r>
            <w:r w:rsidDel="00286C21">
              <w:rPr>
                <w:noProof/>
                <w:webHidden/>
              </w:rPr>
              <w:tab/>
              <w:delText>52</w:delText>
            </w:r>
          </w:del>
        </w:p>
        <w:p w14:paraId="656D1C7C" w14:textId="6DED46F3" w:rsidR="008E2923" w:rsidDel="00286C21" w:rsidRDefault="008E2923">
          <w:pPr>
            <w:pStyle w:val="TOC3"/>
            <w:tabs>
              <w:tab w:val="right" w:leader="dot" w:pos="9350"/>
            </w:tabs>
            <w:rPr>
              <w:del w:id="211" w:author="kunnu vrma" w:date="2024-05-19T12:47:00Z" w16du:dateUtc="2024-05-19T19:47:00Z"/>
              <w:rFonts w:eastAsiaTheme="minorEastAsia"/>
              <w:noProof/>
              <w:kern w:val="2"/>
              <w:sz w:val="24"/>
              <w:szCs w:val="24"/>
              <w:lang w:val="en-CA" w:eastAsia="en-CA"/>
              <w14:ligatures w14:val="standardContextual"/>
            </w:rPr>
          </w:pPr>
          <w:del w:id="212" w:author="kunnu vrma" w:date="2024-05-19T12:47:00Z" w16du:dateUtc="2024-05-19T19:47:00Z">
            <w:r w:rsidRPr="00286C21" w:rsidDel="00286C21">
              <w:rPr>
                <w:rStyle w:val="Hyperlink"/>
                <w:noProof/>
              </w:rPr>
              <w:delText>3. Feature Engineering:</w:delText>
            </w:r>
            <w:r w:rsidDel="00286C21">
              <w:rPr>
                <w:noProof/>
                <w:webHidden/>
              </w:rPr>
              <w:tab/>
              <w:delText>52</w:delText>
            </w:r>
          </w:del>
        </w:p>
        <w:p w14:paraId="25EABFD4" w14:textId="67BAB102" w:rsidR="008E2923" w:rsidDel="00286C21" w:rsidRDefault="008E2923">
          <w:pPr>
            <w:pStyle w:val="TOC3"/>
            <w:tabs>
              <w:tab w:val="right" w:leader="dot" w:pos="9350"/>
            </w:tabs>
            <w:rPr>
              <w:del w:id="213" w:author="kunnu vrma" w:date="2024-05-19T12:47:00Z" w16du:dateUtc="2024-05-19T19:47:00Z"/>
              <w:rFonts w:eastAsiaTheme="minorEastAsia"/>
              <w:noProof/>
              <w:kern w:val="2"/>
              <w:sz w:val="24"/>
              <w:szCs w:val="24"/>
              <w:lang w:val="en-CA" w:eastAsia="en-CA"/>
              <w14:ligatures w14:val="standardContextual"/>
            </w:rPr>
          </w:pPr>
          <w:del w:id="214" w:author="kunnu vrma" w:date="2024-05-19T12:47:00Z" w16du:dateUtc="2024-05-19T19:47:00Z">
            <w:r w:rsidRPr="00286C21" w:rsidDel="00286C21">
              <w:rPr>
                <w:rStyle w:val="Hyperlink"/>
                <w:noProof/>
              </w:rPr>
              <w:delText>4. Model Development and Evaluation:</w:delText>
            </w:r>
            <w:r w:rsidDel="00286C21">
              <w:rPr>
                <w:noProof/>
                <w:webHidden/>
              </w:rPr>
              <w:tab/>
              <w:delText>52</w:delText>
            </w:r>
          </w:del>
        </w:p>
        <w:p w14:paraId="39CDE861" w14:textId="0387100E" w:rsidR="008E2923" w:rsidDel="00286C21" w:rsidRDefault="008E2923">
          <w:pPr>
            <w:pStyle w:val="TOC3"/>
            <w:tabs>
              <w:tab w:val="right" w:leader="dot" w:pos="9350"/>
            </w:tabs>
            <w:rPr>
              <w:del w:id="215" w:author="kunnu vrma" w:date="2024-05-19T12:47:00Z" w16du:dateUtc="2024-05-19T19:47:00Z"/>
              <w:rFonts w:eastAsiaTheme="minorEastAsia"/>
              <w:noProof/>
              <w:kern w:val="2"/>
              <w:sz w:val="24"/>
              <w:szCs w:val="24"/>
              <w:lang w:val="en-CA" w:eastAsia="en-CA"/>
              <w14:ligatures w14:val="standardContextual"/>
            </w:rPr>
          </w:pPr>
          <w:del w:id="216" w:author="kunnu vrma" w:date="2024-05-19T12:47:00Z" w16du:dateUtc="2024-05-19T19:47:00Z">
            <w:r w:rsidRPr="00286C21" w:rsidDel="00286C21">
              <w:rPr>
                <w:rStyle w:val="Hyperlink"/>
                <w:noProof/>
              </w:rPr>
              <w:delText>5. Model Optimization and Fine-Tuning:</w:delText>
            </w:r>
            <w:r w:rsidDel="00286C21">
              <w:rPr>
                <w:noProof/>
                <w:webHidden/>
              </w:rPr>
              <w:tab/>
              <w:delText>53</w:delText>
            </w:r>
          </w:del>
        </w:p>
        <w:p w14:paraId="2B58AC34" w14:textId="1810DFBE" w:rsidR="008E2923" w:rsidDel="00286C21" w:rsidRDefault="008E2923">
          <w:pPr>
            <w:pStyle w:val="TOC3"/>
            <w:tabs>
              <w:tab w:val="right" w:leader="dot" w:pos="9350"/>
            </w:tabs>
            <w:rPr>
              <w:del w:id="217" w:author="kunnu vrma" w:date="2024-05-19T12:47:00Z" w16du:dateUtc="2024-05-19T19:47:00Z"/>
              <w:rFonts w:eastAsiaTheme="minorEastAsia"/>
              <w:noProof/>
              <w:kern w:val="2"/>
              <w:sz w:val="24"/>
              <w:szCs w:val="24"/>
              <w:lang w:val="en-CA" w:eastAsia="en-CA"/>
              <w14:ligatures w14:val="standardContextual"/>
            </w:rPr>
          </w:pPr>
          <w:del w:id="218" w:author="kunnu vrma" w:date="2024-05-19T12:47:00Z" w16du:dateUtc="2024-05-19T19:47:00Z">
            <w:r w:rsidRPr="00286C21" w:rsidDel="00286C21">
              <w:rPr>
                <w:rStyle w:val="Hyperlink"/>
                <w:noProof/>
              </w:rPr>
              <w:delText>6. User Engagement Strategies:</w:delText>
            </w:r>
            <w:r w:rsidDel="00286C21">
              <w:rPr>
                <w:noProof/>
                <w:webHidden/>
              </w:rPr>
              <w:tab/>
              <w:delText>53</w:delText>
            </w:r>
          </w:del>
        </w:p>
        <w:p w14:paraId="03D30E00" w14:textId="1700E13A" w:rsidR="008E2923" w:rsidDel="00286C21" w:rsidRDefault="008E2923">
          <w:pPr>
            <w:pStyle w:val="TOC3"/>
            <w:tabs>
              <w:tab w:val="right" w:leader="dot" w:pos="9350"/>
            </w:tabs>
            <w:rPr>
              <w:del w:id="219" w:author="kunnu vrma" w:date="2024-05-19T12:47:00Z" w16du:dateUtc="2024-05-19T19:47:00Z"/>
              <w:rFonts w:eastAsiaTheme="minorEastAsia"/>
              <w:noProof/>
              <w:kern w:val="2"/>
              <w:sz w:val="24"/>
              <w:szCs w:val="24"/>
              <w:lang w:val="en-CA" w:eastAsia="en-CA"/>
              <w14:ligatures w14:val="standardContextual"/>
            </w:rPr>
          </w:pPr>
          <w:del w:id="220" w:author="kunnu vrma" w:date="2024-05-19T12:47:00Z" w16du:dateUtc="2024-05-19T19:47:00Z">
            <w:r w:rsidRPr="00286C21" w:rsidDel="00286C21">
              <w:rPr>
                <w:rStyle w:val="Hyperlink"/>
                <w:noProof/>
              </w:rPr>
              <w:delText>7. Technologies to Be Used:</w:delText>
            </w:r>
            <w:r w:rsidDel="00286C21">
              <w:rPr>
                <w:noProof/>
                <w:webHidden/>
              </w:rPr>
              <w:tab/>
              <w:delText>53</w:delText>
            </w:r>
          </w:del>
        </w:p>
        <w:p w14:paraId="52CCD7F0" w14:textId="49C30FB6" w:rsidR="008E2923" w:rsidDel="00286C21" w:rsidRDefault="008E2923">
          <w:pPr>
            <w:pStyle w:val="TOC3"/>
            <w:tabs>
              <w:tab w:val="right" w:leader="dot" w:pos="9350"/>
            </w:tabs>
            <w:rPr>
              <w:del w:id="221" w:author="kunnu vrma" w:date="2024-05-19T12:47:00Z" w16du:dateUtc="2024-05-19T19:47:00Z"/>
              <w:rFonts w:eastAsiaTheme="minorEastAsia"/>
              <w:noProof/>
              <w:kern w:val="2"/>
              <w:sz w:val="24"/>
              <w:szCs w:val="24"/>
              <w:lang w:val="en-CA" w:eastAsia="en-CA"/>
              <w14:ligatures w14:val="standardContextual"/>
            </w:rPr>
          </w:pPr>
          <w:del w:id="222" w:author="kunnu vrma" w:date="2024-05-19T12:47:00Z" w16du:dateUtc="2024-05-19T19:47:00Z">
            <w:r w:rsidRPr="00286C21" w:rsidDel="00286C21">
              <w:rPr>
                <w:rStyle w:val="Hyperlink"/>
                <w:noProof/>
              </w:rPr>
              <w:delText>8. Web Development:</w:delText>
            </w:r>
            <w:r w:rsidDel="00286C21">
              <w:rPr>
                <w:noProof/>
                <w:webHidden/>
              </w:rPr>
              <w:tab/>
              <w:delText>54</w:delText>
            </w:r>
          </w:del>
        </w:p>
        <w:p w14:paraId="1784E609" w14:textId="6CF6A59B" w:rsidR="008E2923" w:rsidDel="00286C21" w:rsidRDefault="008E2923">
          <w:pPr>
            <w:pStyle w:val="TOC3"/>
            <w:tabs>
              <w:tab w:val="right" w:leader="dot" w:pos="9350"/>
            </w:tabs>
            <w:rPr>
              <w:del w:id="223" w:author="kunnu vrma" w:date="2024-05-19T12:47:00Z" w16du:dateUtc="2024-05-19T19:47:00Z"/>
              <w:rFonts w:eastAsiaTheme="minorEastAsia"/>
              <w:noProof/>
              <w:kern w:val="2"/>
              <w:sz w:val="24"/>
              <w:szCs w:val="24"/>
              <w:lang w:val="en-CA" w:eastAsia="en-CA"/>
              <w14:ligatures w14:val="standardContextual"/>
            </w:rPr>
          </w:pPr>
          <w:del w:id="224" w:author="kunnu vrma" w:date="2024-05-19T12:47:00Z" w16du:dateUtc="2024-05-19T19:47:00Z">
            <w:r w:rsidRPr="00286C21" w:rsidDel="00286C21">
              <w:rPr>
                <w:rStyle w:val="Hyperlink"/>
                <w:noProof/>
              </w:rPr>
              <w:delText>9. Machine Learning:</w:delText>
            </w:r>
            <w:r w:rsidDel="00286C21">
              <w:rPr>
                <w:noProof/>
                <w:webHidden/>
              </w:rPr>
              <w:tab/>
              <w:delText>55</w:delText>
            </w:r>
          </w:del>
        </w:p>
        <w:p w14:paraId="6079A48F" w14:textId="25C8CCAC" w:rsidR="008E2923" w:rsidDel="00286C21" w:rsidRDefault="008E2923">
          <w:pPr>
            <w:pStyle w:val="TOC3"/>
            <w:tabs>
              <w:tab w:val="right" w:leader="dot" w:pos="9350"/>
            </w:tabs>
            <w:rPr>
              <w:del w:id="225" w:author="kunnu vrma" w:date="2024-05-19T12:47:00Z" w16du:dateUtc="2024-05-19T19:47:00Z"/>
              <w:rFonts w:eastAsiaTheme="minorEastAsia"/>
              <w:noProof/>
              <w:kern w:val="2"/>
              <w:sz w:val="24"/>
              <w:szCs w:val="24"/>
              <w:lang w:val="en-CA" w:eastAsia="en-CA"/>
              <w14:ligatures w14:val="standardContextual"/>
            </w:rPr>
          </w:pPr>
          <w:del w:id="226" w:author="kunnu vrma" w:date="2024-05-19T12:47:00Z" w16du:dateUtc="2024-05-19T19:47:00Z">
            <w:r w:rsidRPr="00286C21" w:rsidDel="00286C21">
              <w:rPr>
                <w:rStyle w:val="Hyperlink"/>
                <w:noProof/>
              </w:rPr>
              <w:delText>10. Predictive Analysis</w:delText>
            </w:r>
            <w:r w:rsidDel="00286C21">
              <w:rPr>
                <w:noProof/>
                <w:webHidden/>
              </w:rPr>
              <w:tab/>
              <w:delText>56</w:delText>
            </w:r>
          </w:del>
        </w:p>
        <w:p w14:paraId="35AAF21E" w14:textId="275BB0E0" w:rsidR="008E2923" w:rsidDel="00286C21" w:rsidRDefault="008E2923">
          <w:pPr>
            <w:pStyle w:val="TOC3"/>
            <w:tabs>
              <w:tab w:val="right" w:leader="dot" w:pos="9350"/>
            </w:tabs>
            <w:rPr>
              <w:del w:id="227" w:author="kunnu vrma" w:date="2024-05-19T12:47:00Z" w16du:dateUtc="2024-05-19T19:47:00Z"/>
              <w:rFonts w:eastAsiaTheme="minorEastAsia"/>
              <w:noProof/>
              <w:kern w:val="2"/>
              <w:sz w:val="24"/>
              <w:szCs w:val="24"/>
              <w:lang w:val="en-CA" w:eastAsia="en-CA"/>
              <w14:ligatures w14:val="standardContextual"/>
            </w:rPr>
          </w:pPr>
          <w:del w:id="228" w:author="kunnu vrma" w:date="2024-05-19T12:47:00Z" w16du:dateUtc="2024-05-19T19:47:00Z">
            <w:r w:rsidRPr="00286C21" w:rsidDel="00286C21">
              <w:rPr>
                <w:rStyle w:val="Hyperlink"/>
                <w:noProof/>
              </w:rPr>
              <w:delText>11. Algorithms used:</w:delText>
            </w:r>
            <w:r w:rsidDel="00286C21">
              <w:rPr>
                <w:noProof/>
                <w:webHidden/>
              </w:rPr>
              <w:tab/>
              <w:delText>57</w:delText>
            </w:r>
          </w:del>
        </w:p>
        <w:p w14:paraId="7A173F83" w14:textId="2138BE0F" w:rsidR="008E2923" w:rsidDel="00286C21" w:rsidRDefault="008E2923">
          <w:pPr>
            <w:pStyle w:val="TOC2"/>
            <w:tabs>
              <w:tab w:val="right" w:leader="dot" w:pos="9350"/>
            </w:tabs>
            <w:rPr>
              <w:del w:id="229" w:author="kunnu vrma" w:date="2024-05-19T12:47:00Z" w16du:dateUtc="2024-05-19T19:47:00Z"/>
              <w:rFonts w:eastAsiaTheme="minorEastAsia"/>
              <w:noProof/>
              <w:kern w:val="2"/>
              <w:sz w:val="24"/>
              <w:szCs w:val="24"/>
              <w:lang w:val="en-CA" w:eastAsia="en-CA"/>
              <w14:ligatures w14:val="standardContextual"/>
            </w:rPr>
          </w:pPr>
          <w:del w:id="230" w:author="kunnu vrma" w:date="2024-05-19T12:47:00Z" w16du:dateUtc="2024-05-19T19:47:00Z">
            <w:r w:rsidRPr="00286C21" w:rsidDel="00286C21">
              <w:rPr>
                <w:rStyle w:val="Hyperlink"/>
                <w:noProof/>
              </w:rPr>
              <w:delText>2.10 Implications of the Implementation</w:delText>
            </w:r>
            <w:r w:rsidDel="00286C21">
              <w:rPr>
                <w:noProof/>
                <w:webHidden/>
              </w:rPr>
              <w:tab/>
              <w:delText>61</w:delText>
            </w:r>
          </w:del>
        </w:p>
        <w:p w14:paraId="68EC83E4" w14:textId="7B61776A" w:rsidR="008E2923" w:rsidDel="00286C21" w:rsidRDefault="008E2923">
          <w:pPr>
            <w:pStyle w:val="TOC3"/>
            <w:tabs>
              <w:tab w:val="right" w:leader="dot" w:pos="9350"/>
            </w:tabs>
            <w:rPr>
              <w:del w:id="231" w:author="kunnu vrma" w:date="2024-05-19T12:47:00Z" w16du:dateUtc="2024-05-19T19:47:00Z"/>
              <w:rFonts w:eastAsiaTheme="minorEastAsia"/>
              <w:noProof/>
              <w:kern w:val="2"/>
              <w:sz w:val="24"/>
              <w:szCs w:val="24"/>
              <w:lang w:val="en-CA" w:eastAsia="en-CA"/>
              <w14:ligatures w14:val="standardContextual"/>
            </w:rPr>
          </w:pPr>
          <w:del w:id="232" w:author="kunnu vrma" w:date="2024-05-19T12:47:00Z" w16du:dateUtc="2024-05-19T19:47:00Z">
            <w:r w:rsidRPr="00286C21" w:rsidDel="00286C21">
              <w:rPr>
                <w:rStyle w:val="Hyperlink"/>
                <w:noProof/>
              </w:rPr>
              <w:delText>Performance:</w:delText>
            </w:r>
            <w:r w:rsidDel="00286C21">
              <w:rPr>
                <w:noProof/>
                <w:webHidden/>
              </w:rPr>
              <w:tab/>
              <w:delText>61</w:delText>
            </w:r>
          </w:del>
        </w:p>
        <w:p w14:paraId="548CB30B" w14:textId="67DE05F4" w:rsidR="008E2923" w:rsidDel="00286C21" w:rsidRDefault="008E2923">
          <w:pPr>
            <w:pStyle w:val="TOC3"/>
            <w:tabs>
              <w:tab w:val="right" w:leader="dot" w:pos="9350"/>
            </w:tabs>
            <w:rPr>
              <w:del w:id="233" w:author="kunnu vrma" w:date="2024-05-19T12:47:00Z" w16du:dateUtc="2024-05-19T19:47:00Z"/>
              <w:rFonts w:eastAsiaTheme="minorEastAsia"/>
              <w:noProof/>
              <w:kern w:val="2"/>
              <w:sz w:val="24"/>
              <w:szCs w:val="24"/>
              <w:lang w:val="en-CA" w:eastAsia="en-CA"/>
              <w14:ligatures w14:val="standardContextual"/>
            </w:rPr>
          </w:pPr>
          <w:del w:id="234" w:author="kunnu vrma" w:date="2024-05-19T12:47:00Z" w16du:dateUtc="2024-05-19T19:47:00Z">
            <w:r w:rsidRPr="00286C21" w:rsidDel="00286C21">
              <w:rPr>
                <w:rStyle w:val="Hyperlink"/>
                <w:noProof/>
              </w:rPr>
              <w:delText>Functionality:</w:delText>
            </w:r>
            <w:r w:rsidDel="00286C21">
              <w:rPr>
                <w:noProof/>
                <w:webHidden/>
              </w:rPr>
              <w:tab/>
              <w:delText>62</w:delText>
            </w:r>
          </w:del>
        </w:p>
        <w:p w14:paraId="34BD9872" w14:textId="7D08470A" w:rsidR="008E2923" w:rsidDel="00286C21" w:rsidRDefault="008E2923">
          <w:pPr>
            <w:pStyle w:val="TOC3"/>
            <w:tabs>
              <w:tab w:val="right" w:leader="dot" w:pos="9350"/>
            </w:tabs>
            <w:rPr>
              <w:del w:id="235" w:author="kunnu vrma" w:date="2024-05-19T12:47:00Z" w16du:dateUtc="2024-05-19T19:47:00Z"/>
              <w:rFonts w:eastAsiaTheme="minorEastAsia"/>
              <w:noProof/>
              <w:kern w:val="2"/>
              <w:sz w:val="24"/>
              <w:szCs w:val="24"/>
              <w:lang w:val="en-CA" w:eastAsia="en-CA"/>
              <w14:ligatures w14:val="standardContextual"/>
            </w:rPr>
          </w:pPr>
          <w:del w:id="236" w:author="kunnu vrma" w:date="2024-05-19T12:47:00Z" w16du:dateUtc="2024-05-19T19:47:00Z">
            <w:r w:rsidRPr="00286C21" w:rsidDel="00286C21">
              <w:rPr>
                <w:rStyle w:val="Hyperlink"/>
                <w:noProof/>
              </w:rPr>
              <w:delText>Security:</w:delText>
            </w:r>
            <w:r w:rsidDel="00286C21">
              <w:rPr>
                <w:noProof/>
                <w:webHidden/>
              </w:rPr>
              <w:tab/>
              <w:delText>63</w:delText>
            </w:r>
          </w:del>
        </w:p>
        <w:p w14:paraId="688E1305" w14:textId="048DDF30" w:rsidR="008E2923" w:rsidDel="00286C21" w:rsidRDefault="008E2923">
          <w:pPr>
            <w:pStyle w:val="TOC3"/>
            <w:tabs>
              <w:tab w:val="right" w:leader="dot" w:pos="9350"/>
            </w:tabs>
            <w:rPr>
              <w:del w:id="237" w:author="kunnu vrma" w:date="2024-05-19T12:47:00Z" w16du:dateUtc="2024-05-19T19:47:00Z"/>
              <w:rFonts w:eastAsiaTheme="minorEastAsia"/>
              <w:noProof/>
              <w:kern w:val="2"/>
              <w:sz w:val="24"/>
              <w:szCs w:val="24"/>
              <w:lang w:val="en-CA" w:eastAsia="en-CA"/>
              <w14:ligatures w14:val="standardContextual"/>
            </w:rPr>
          </w:pPr>
          <w:del w:id="238" w:author="kunnu vrma" w:date="2024-05-19T12:47:00Z" w16du:dateUtc="2024-05-19T19:47:00Z">
            <w:r w:rsidRPr="00286C21" w:rsidDel="00286C21">
              <w:rPr>
                <w:rStyle w:val="Hyperlink"/>
                <w:noProof/>
              </w:rPr>
              <w:delText>Usability:</w:delText>
            </w:r>
            <w:r w:rsidDel="00286C21">
              <w:rPr>
                <w:noProof/>
                <w:webHidden/>
              </w:rPr>
              <w:tab/>
              <w:delText>64</w:delText>
            </w:r>
          </w:del>
        </w:p>
        <w:p w14:paraId="2D7C9D34" w14:textId="053F391D" w:rsidR="008E2923" w:rsidDel="00286C21" w:rsidRDefault="008E2923">
          <w:pPr>
            <w:pStyle w:val="TOC3"/>
            <w:tabs>
              <w:tab w:val="right" w:leader="dot" w:pos="9350"/>
            </w:tabs>
            <w:rPr>
              <w:del w:id="239" w:author="kunnu vrma" w:date="2024-05-19T12:47:00Z" w16du:dateUtc="2024-05-19T19:47:00Z"/>
              <w:rFonts w:eastAsiaTheme="minorEastAsia"/>
              <w:noProof/>
              <w:kern w:val="2"/>
              <w:sz w:val="24"/>
              <w:szCs w:val="24"/>
              <w:lang w:val="en-CA" w:eastAsia="en-CA"/>
              <w14:ligatures w14:val="standardContextual"/>
            </w:rPr>
          </w:pPr>
          <w:del w:id="240" w:author="kunnu vrma" w:date="2024-05-19T12:47:00Z" w16du:dateUtc="2024-05-19T19:47:00Z">
            <w:r w:rsidRPr="00286C21" w:rsidDel="00286C21">
              <w:rPr>
                <w:rStyle w:val="Hyperlink"/>
                <w:noProof/>
              </w:rPr>
              <w:delText>Scalability and Maintainability:</w:delText>
            </w:r>
            <w:r w:rsidDel="00286C21">
              <w:rPr>
                <w:noProof/>
                <w:webHidden/>
              </w:rPr>
              <w:tab/>
              <w:delText>65</w:delText>
            </w:r>
          </w:del>
        </w:p>
        <w:p w14:paraId="20A7AD6F" w14:textId="3D9B0510" w:rsidR="008E2923" w:rsidDel="00286C21" w:rsidRDefault="008E2923">
          <w:pPr>
            <w:pStyle w:val="TOC3"/>
            <w:tabs>
              <w:tab w:val="right" w:leader="dot" w:pos="9350"/>
            </w:tabs>
            <w:rPr>
              <w:del w:id="241" w:author="kunnu vrma" w:date="2024-05-19T12:47:00Z" w16du:dateUtc="2024-05-19T19:47:00Z"/>
              <w:rFonts w:eastAsiaTheme="minorEastAsia"/>
              <w:noProof/>
              <w:kern w:val="2"/>
              <w:sz w:val="24"/>
              <w:szCs w:val="24"/>
              <w:lang w:val="en-CA" w:eastAsia="en-CA"/>
              <w14:ligatures w14:val="standardContextual"/>
            </w:rPr>
          </w:pPr>
          <w:del w:id="242" w:author="kunnu vrma" w:date="2024-05-19T12:47:00Z" w16du:dateUtc="2024-05-19T19:47:00Z">
            <w:r w:rsidRPr="00286C21" w:rsidDel="00286C21">
              <w:rPr>
                <w:rStyle w:val="Hyperlink"/>
                <w:noProof/>
              </w:rPr>
              <w:delText>Limitations and Challenges:</w:delText>
            </w:r>
            <w:r w:rsidDel="00286C21">
              <w:rPr>
                <w:noProof/>
                <w:webHidden/>
              </w:rPr>
              <w:tab/>
              <w:delText>65</w:delText>
            </w:r>
          </w:del>
        </w:p>
        <w:p w14:paraId="5BB5311F" w14:textId="1BDE1B41" w:rsidR="008E2923" w:rsidDel="00286C21" w:rsidRDefault="008E2923">
          <w:pPr>
            <w:pStyle w:val="TOC3"/>
            <w:tabs>
              <w:tab w:val="right" w:leader="dot" w:pos="9350"/>
            </w:tabs>
            <w:rPr>
              <w:del w:id="243" w:author="kunnu vrma" w:date="2024-05-19T12:47:00Z" w16du:dateUtc="2024-05-19T19:47:00Z"/>
              <w:rFonts w:eastAsiaTheme="minorEastAsia"/>
              <w:noProof/>
              <w:kern w:val="2"/>
              <w:sz w:val="24"/>
              <w:szCs w:val="24"/>
              <w:lang w:val="en-CA" w:eastAsia="en-CA"/>
              <w14:ligatures w14:val="standardContextual"/>
            </w:rPr>
          </w:pPr>
          <w:del w:id="244" w:author="kunnu vrma" w:date="2024-05-19T12:47:00Z" w16du:dateUtc="2024-05-19T19:47:00Z">
            <w:r w:rsidRPr="00286C21" w:rsidDel="00286C21">
              <w:rPr>
                <w:rStyle w:val="Hyperlink"/>
                <w:noProof/>
              </w:rPr>
              <w:delText>Processing and Cleaning:</w:delText>
            </w:r>
            <w:r w:rsidDel="00286C21">
              <w:rPr>
                <w:noProof/>
                <w:webHidden/>
              </w:rPr>
              <w:tab/>
              <w:delText>66</w:delText>
            </w:r>
          </w:del>
        </w:p>
        <w:p w14:paraId="512A5C22" w14:textId="72CC1D3F" w:rsidR="008E2923" w:rsidDel="00286C21" w:rsidRDefault="008E2923">
          <w:pPr>
            <w:pStyle w:val="TOC3"/>
            <w:tabs>
              <w:tab w:val="right" w:leader="dot" w:pos="9350"/>
            </w:tabs>
            <w:rPr>
              <w:del w:id="245" w:author="kunnu vrma" w:date="2024-05-19T12:47:00Z" w16du:dateUtc="2024-05-19T19:47:00Z"/>
              <w:rFonts w:eastAsiaTheme="minorEastAsia"/>
              <w:noProof/>
              <w:kern w:val="2"/>
              <w:sz w:val="24"/>
              <w:szCs w:val="24"/>
              <w:lang w:val="en-CA" w:eastAsia="en-CA"/>
              <w14:ligatures w14:val="standardContextual"/>
            </w:rPr>
          </w:pPr>
          <w:del w:id="246" w:author="kunnu vrma" w:date="2024-05-19T12:47:00Z" w16du:dateUtc="2024-05-19T19:47:00Z">
            <w:r w:rsidRPr="00286C21" w:rsidDel="00286C21">
              <w:rPr>
                <w:rStyle w:val="Hyperlink"/>
                <w:noProof/>
              </w:rPr>
              <w:delText>Visualization and Sampling:</w:delText>
            </w:r>
            <w:r w:rsidDel="00286C21">
              <w:rPr>
                <w:noProof/>
                <w:webHidden/>
              </w:rPr>
              <w:tab/>
              <w:delText>67</w:delText>
            </w:r>
          </w:del>
        </w:p>
        <w:p w14:paraId="611D7771" w14:textId="0C63438E" w:rsidR="008E2923" w:rsidDel="00286C21" w:rsidRDefault="008E2923">
          <w:pPr>
            <w:pStyle w:val="TOC2"/>
            <w:tabs>
              <w:tab w:val="right" w:leader="dot" w:pos="9350"/>
            </w:tabs>
            <w:rPr>
              <w:del w:id="247" w:author="kunnu vrma" w:date="2024-05-19T12:47:00Z" w16du:dateUtc="2024-05-19T19:47:00Z"/>
              <w:rFonts w:eastAsiaTheme="minorEastAsia"/>
              <w:noProof/>
              <w:kern w:val="2"/>
              <w:sz w:val="24"/>
              <w:szCs w:val="24"/>
              <w:lang w:val="en-CA" w:eastAsia="en-CA"/>
              <w14:ligatures w14:val="standardContextual"/>
            </w:rPr>
          </w:pPr>
          <w:del w:id="248" w:author="kunnu vrma" w:date="2024-05-19T12:47:00Z" w16du:dateUtc="2024-05-19T19:47:00Z">
            <w:r w:rsidRPr="00286C21" w:rsidDel="00286C21">
              <w:rPr>
                <w:rStyle w:val="Hyperlink"/>
                <w:noProof/>
              </w:rPr>
              <w:delText>2.11 Research on the Use of New Technologies</w:delText>
            </w:r>
            <w:r w:rsidDel="00286C21">
              <w:rPr>
                <w:noProof/>
                <w:webHidden/>
              </w:rPr>
              <w:tab/>
              <w:delText>67</w:delText>
            </w:r>
          </w:del>
        </w:p>
        <w:p w14:paraId="427C03E4" w14:textId="77CC50E2" w:rsidR="008E2923" w:rsidDel="00286C21" w:rsidRDefault="008E2923">
          <w:pPr>
            <w:pStyle w:val="TOC2"/>
            <w:tabs>
              <w:tab w:val="right" w:leader="dot" w:pos="9350"/>
            </w:tabs>
            <w:rPr>
              <w:del w:id="249" w:author="kunnu vrma" w:date="2024-05-19T12:47:00Z" w16du:dateUtc="2024-05-19T19:47:00Z"/>
              <w:rFonts w:eastAsiaTheme="minorEastAsia"/>
              <w:noProof/>
              <w:kern w:val="2"/>
              <w:sz w:val="24"/>
              <w:szCs w:val="24"/>
              <w:lang w:val="en-CA" w:eastAsia="en-CA"/>
              <w14:ligatures w14:val="standardContextual"/>
            </w:rPr>
          </w:pPr>
          <w:del w:id="250" w:author="kunnu vrma" w:date="2024-05-19T12:47:00Z" w16du:dateUtc="2024-05-19T19:47:00Z">
            <w:r w:rsidRPr="00286C21" w:rsidDel="00286C21">
              <w:rPr>
                <w:rStyle w:val="Hyperlink"/>
                <w:noProof/>
              </w:rPr>
              <w:delText>2.12 Future Enhancements</w:delText>
            </w:r>
            <w:r w:rsidDel="00286C21">
              <w:rPr>
                <w:noProof/>
                <w:webHidden/>
              </w:rPr>
              <w:tab/>
              <w:delText>71</w:delText>
            </w:r>
          </w:del>
        </w:p>
        <w:p w14:paraId="2AAE1380" w14:textId="09B73684" w:rsidR="008E2923" w:rsidDel="00286C21" w:rsidRDefault="008E2923">
          <w:pPr>
            <w:pStyle w:val="TOC2"/>
            <w:tabs>
              <w:tab w:val="right" w:leader="dot" w:pos="9350"/>
            </w:tabs>
            <w:rPr>
              <w:del w:id="251" w:author="kunnu vrma" w:date="2024-05-19T12:47:00Z" w16du:dateUtc="2024-05-19T19:47:00Z"/>
              <w:rFonts w:eastAsiaTheme="minorEastAsia"/>
              <w:noProof/>
              <w:kern w:val="2"/>
              <w:sz w:val="24"/>
              <w:szCs w:val="24"/>
              <w:lang w:val="en-CA" w:eastAsia="en-CA"/>
              <w14:ligatures w14:val="standardContextual"/>
            </w:rPr>
          </w:pPr>
          <w:del w:id="252" w:author="kunnu vrma" w:date="2024-05-19T12:47:00Z" w16du:dateUtc="2024-05-19T19:47:00Z">
            <w:r w:rsidRPr="00286C21" w:rsidDel="00286C21">
              <w:rPr>
                <w:rStyle w:val="Hyperlink"/>
                <w:noProof/>
              </w:rPr>
              <w:delText>2.13 Development Schedule and Milestones</w:delText>
            </w:r>
            <w:r w:rsidDel="00286C21">
              <w:rPr>
                <w:noProof/>
                <w:webHidden/>
              </w:rPr>
              <w:tab/>
              <w:delText>72</w:delText>
            </w:r>
          </w:del>
        </w:p>
        <w:p w14:paraId="732EEEE3" w14:textId="6E722B8D" w:rsidR="008E2923" w:rsidDel="00286C21" w:rsidRDefault="008E2923">
          <w:pPr>
            <w:pStyle w:val="TOC2"/>
            <w:tabs>
              <w:tab w:val="right" w:leader="dot" w:pos="9350"/>
            </w:tabs>
            <w:rPr>
              <w:del w:id="253" w:author="kunnu vrma" w:date="2024-05-19T12:47:00Z" w16du:dateUtc="2024-05-19T19:47:00Z"/>
              <w:rFonts w:eastAsiaTheme="minorEastAsia"/>
              <w:noProof/>
              <w:kern w:val="2"/>
              <w:sz w:val="24"/>
              <w:szCs w:val="24"/>
              <w:lang w:val="en-CA" w:eastAsia="en-CA"/>
              <w14:ligatures w14:val="standardContextual"/>
            </w:rPr>
          </w:pPr>
          <w:del w:id="254" w:author="kunnu vrma" w:date="2024-05-19T12:47:00Z" w16du:dateUtc="2024-05-19T19:47:00Z">
            <w:r w:rsidRPr="00286C21" w:rsidDel="00286C21">
              <w:rPr>
                <w:rStyle w:val="Hyperlink"/>
                <w:noProof/>
              </w:rPr>
              <w:delText>2.14 Technical Challenges</w:delText>
            </w:r>
            <w:r w:rsidDel="00286C21">
              <w:rPr>
                <w:noProof/>
                <w:webHidden/>
              </w:rPr>
              <w:tab/>
              <w:delText>75</w:delText>
            </w:r>
          </w:del>
        </w:p>
        <w:p w14:paraId="6A8F6F0D" w14:textId="7744189E" w:rsidR="008E2923" w:rsidDel="00286C21" w:rsidRDefault="008E2923">
          <w:pPr>
            <w:pStyle w:val="TOC1"/>
            <w:tabs>
              <w:tab w:val="right" w:leader="dot" w:pos="9350"/>
            </w:tabs>
            <w:rPr>
              <w:del w:id="255" w:author="kunnu vrma" w:date="2024-05-19T12:47:00Z" w16du:dateUtc="2024-05-19T19:47:00Z"/>
              <w:rFonts w:eastAsiaTheme="minorEastAsia"/>
              <w:noProof/>
              <w:kern w:val="2"/>
              <w:sz w:val="24"/>
              <w:szCs w:val="24"/>
              <w:lang w:val="en-CA" w:eastAsia="en-CA"/>
              <w14:ligatures w14:val="standardContextual"/>
            </w:rPr>
          </w:pPr>
          <w:del w:id="256" w:author="kunnu vrma" w:date="2024-05-19T12:47:00Z" w16du:dateUtc="2024-05-19T19:47:00Z">
            <w:r w:rsidRPr="00286C21" w:rsidDel="00286C21">
              <w:rPr>
                <w:rStyle w:val="Hyperlink"/>
                <w:noProof/>
              </w:rPr>
              <w:delText>3. Conclusion</w:delText>
            </w:r>
            <w:r w:rsidDel="00286C21">
              <w:rPr>
                <w:noProof/>
                <w:webHidden/>
              </w:rPr>
              <w:tab/>
              <w:delText>76</w:delText>
            </w:r>
          </w:del>
        </w:p>
        <w:p w14:paraId="1BA437D7" w14:textId="2CAD5FBA" w:rsidR="008E2923" w:rsidDel="00286C21" w:rsidRDefault="008E2923">
          <w:pPr>
            <w:pStyle w:val="TOC1"/>
            <w:tabs>
              <w:tab w:val="right" w:leader="dot" w:pos="9350"/>
            </w:tabs>
            <w:rPr>
              <w:del w:id="257" w:author="kunnu vrma" w:date="2024-05-19T12:47:00Z" w16du:dateUtc="2024-05-19T19:47:00Z"/>
              <w:rFonts w:eastAsiaTheme="minorEastAsia"/>
              <w:noProof/>
              <w:kern w:val="2"/>
              <w:sz w:val="24"/>
              <w:szCs w:val="24"/>
              <w:lang w:val="en-CA" w:eastAsia="en-CA"/>
              <w14:ligatures w14:val="standardContextual"/>
            </w:rPr>
          </w:pPr>
          <w:del w:id="258" w:author="kunnu vrma" w:date="2024-05-19T12:47:00Z" w16du:dateUtc="2024-05-19T19:47:00Z">
            <w:r w:rsidRPr="00286C21" w:rsidDel="00286C21">
              <w:rPr>
                <w:rStyle w:val="Hyperlink"/>
                <w:noProof/>
              </w:rPr>
              <w:delText>4. Appendices</w:delText>
            </w:r>
            <w:r w:rsidDel="00286C21">
              <w:rPr>
                <w:noProof/>
                <w:webHidden/>
              </w:rPr>
              <w:tab/>
              <w:delText>78</w:delText>
            </w:r>
          </w:del>
        </w:p>
        <w:p w14:paraId="05FEFF16" w14:textId="17736492" w:rsidR="008E2923" w:rsidDel="00286C21" w:rsidRDefault="008E2923">
          <w:pPr>
            <w:pStyle w:val="TOC2"/>
            <w:tabs>
              <w:tab w:val="right" w:leader="dot" w:pos="9350"/>
            </w:tabs>
            <w:rPr>
              <w:del w:id="259" w:author="kunnu vrma" w:date="2024-05-19T12:47:00Z" w16du:dateUtc="2024-05-19T19:47:00Z"/>
              <w:rFonts w:eastAsiaTheme="minorEastAsia"/>
              <w:noProof/>
              <w:kern w:val="2"/>
              <w:sz w:val="24"/>
              <w:szCs w:val="24"/>
              <w:lang w:val="en-CA" w:eastAsia="en-CA"/>
              <w14:ligatures w14:val="standardContextual"/>
            </w:rPr>
          </w:pPr>
          <w:del w:id="260" w:author="kunnu vrma" w:date="2024-05-19T12:47:00Z" w16du:dateUtc="2024-05-19T19:47:00Z">
            <w:r w:rsidRPr="00286C21" w:rsidDel="00286C21">
              <w:rPr>
                <w:rStyle w:val="Hyperlink"/>
                <w:noProof/>
              </w:rPr>
              <w:delText>Graphs and Plots Missing from the main Body:</w:delText>
            </w:r>
            <w:r w:rsidDel="00286C21">
              <w:rPr>
                <w:noProof/>
                <w:webHidden/>
              </w:rPr>
              <w:tab/>
              <w:delText>78</w:delText>
            </w:r>
          </w:del>
        </w:p>
        <w:p w14:paraId="228CA983" w14:textId="26156FA7" w:rsidR="008E2923" w:rsidDel="00286C21" w:rsidRDefault="008E2923">
          <w:pPr>
            <w:pStyle w:val="TOC2"/>
            <w:tabs>
              <w:tab w:val="right" w:leader="dot" w:pos="9350"/>
            </w:tabs>
            <w:rPr>
              <w:del w:id="261" w:author="kunnu vrma" w:date="2024-05-19T12:47:00Z" w16du:dateUtc="2024-05-19T19:47:00Z"/>
              <w:rFonts w:eastAsiaTheme="minorEastAsia"/>
              <w:noProof/>
              <w:kern w:val="2"/>
              <w:sz w:val="24"/>
              <w:szCs w:val="24"/>
              <w:lang w:val="en-CA" w:eastAsia="en-CA"/>
              <w14:ligatures w14:val="standardContextual"/>
            </w:rPr>
          </w:pPr>
          <w:del w:id="262" w:author="kunnu vrma" w:date="2024-05-19T12:47:00Z" w16du:dateUtc="2024-05-19T19:47:00Z">
            <w:r w:rsidRPr="00286C21" w:rsidDel="00286C21">
              <w:rPr>
                <w:rStyle w:val="Hyperlink"/>
                <w:noProof/>
              </w:rPr>
              <w:delText>App Structure and Setup Guide</w:delText>
            </w:r>
            <w:r w:rsidDel="00286C21">
              <w:rPr>
                <w:noProof/>
                <w:webHidden/>
              </w:rPr>
              <w:tab/>
              <w:delText>80</w:delText>
            </w:r>
          </w:del>
        </w:p>
        <w:p w14:paraId="094FDB1D" w14:textId="6EBD04ED" w:rsidR="008E2923" w:rsidDel="00286C21" w:rsidRDefault="008E2923">
          <w:pPr>
            <w:pStyle w:val="TOC1"/>
            <w:tabs>
              <w:tab w:val="right" w:leader="dot" w:pos="9350"/>
            </w:tabs>
            <w:rPr>
              <w:del w:id="263" w:author="kunnu vrma" w:date="2024-05-19T12:47:00Z" w16du:dateUtc="2024-05-19T19:47:00Z"/>
              <w:rFonts w:eastAsiaTheme="minorEastAsia"/>
              <w:noProof/>
              <w:kern w:val="2"/>
              <w:sz w:val="24"/>
              <w:szCs w:val="24"/>
              <w:lang w:val="en-CA" w:eastAsia="en-CA"/>
              <w14:ligatures w14:val="standardContextual"/>
            </w:rPr>
          </w:pPr>
          <w:del w:id="264" w:author="kunnu vrma" w:date="2024-05-19T12:47:00Z" w16du:dateUtc="2024-05-19T19:47:00Z">
            <w:r w:rsidRPr="00286C21" w:rsidDel="00286C21">
              <w:rPr>
                <w:rStyle w:val="Hyperlink"/>
                <w:noProof/>
              </w:rPr>
              <w:delText>5. References</w:delText>
            </w:r>
            <w:r w:rsidDel="00286C21">
              <w:rPr>
                <w:noProof/>
                <w:webHidden/>
              </w:rPr>
              <w:tab/>
              <w:delText>82</w:delText>
            </w:r>
          </w:del>
        </w:p>
        <w:p w14:paraId="291A7BD0" w14:textId="7C7CA8EC" w:rsidR="008E2923" w:rsidRDefault="008E2923">
          <w:pPr>
            <w:rPr>
              <w:ins w:id="265" w:author="kunnu vrma" w:date="2024-05-19T11:58:00Z" w16du:dateUtc="2024-05-19T18:58:00Z"/>
            </w:rPr>
          </w:pPr>
          <w:ins w:id="266" w:author="kunnu vrma" w:date="2024-05-19T11:58:00Z" w16du:dateUtc="2024-05-19T18:58:00Z">
            <w:r>
              <w:rPr>
                <w:b/>
                <w:bCs/>
                <w:noProof/>
              </w:rPr>
              <w:fldChar w:fldCharType="end"/>
            </w:r>
          </w:ins>
          <w:ins w:id="267" w:author="kunnu vrma" w:date="2024-05-19T12:17:00Z" w16du:dateUtc="2024-05-19T19:17:00Z">
            <w:r w:rsidR="006D3170">
              <w:rPr>
                <w:b/>
                <w:bCs/>
                <w:noProof/>
              </w:rPr>
              <w:t xml:space="preserve"> </w:t>
            </w:r>
          </w:ins>
        </w:p>
        <w:customXmlInsRangeStart w:id="268" w:author="kunnu vrma" w:date="2024-05-19T11:58:00Z"/>
      </w:sdtContent>
    </w:sdt>
    <w:customXmlInsRangeEnd w:id="268"/>
    <w:p w14:paraId="3E4B1E45" w14:textId="492F9EB2" w:rsidR="00286C21" w:rsidRDefault="00286C21" w:rsidP="00286C21">
      <w:pPr>
        <w:pStyle w:val="Heading1"/>
        <w:rPr>
          <w:ins w:id="269" w:author="kunnu vrma" w:date="2024-05-19T12:46:00Z" w16du:dateUtc="2024-05-19T19:46:00Z"/>
        </w:rPr>
        <w:pPrChange w:id="270" w:author="kunnu vrma" w:date="2024-05-19T12:46:00Z" w16du:dateUtc="2024-05-19T19:46:00Z">
          <w:pPr>
            <w:pStyle w:val="TableofFigures"/>
            <w:tabs>
              <w:tab w:val="right" w:leader="dot" w:pos="9350"/>
            </w:tabs>
          </w:pPr>
        </w:pPrChange>
      </w:pPr>
      <w:bookmarkStart w:id="271" w:name="_Toc167406590"/>
      <w:ins w:id="272" w:author="kunnu vrma" w:date="2024-05-19T12:46:00Z" w16du:dateUtc="2024-05-19T19:46:00Z">
        <w:r>
          <w:t>List of Figures</w:t>
        </w:r>
        <w:bookmarkEnd w:id="271"/>
      </w:ins>
    </w:p>
    <w:p w14:paraId="6A3026C9" w14:textId="5485CF01" w:rsidR="00CF37AA" w:rsidRDefault="008E2923">
      <w:pPr>
        <w:pStyle w:val="TableofFigures"/>
        <w:tabs>
          <w:tab w:val="right" w:leader="dot" w:pos="9350"/>
        </w:tabs>
        <w:rPr>
          <w:ins w:id="273" w:author="kunnu vrma" w:date="2024-05-19T20:03:00Z" w16du:dateUtc="2024-05-20T03:03:00Z"/>
          <w:rFonts w:eastAsiaTheme="minorEastAsia" w:cstheme="minorBidi"/>
          <w:caps w:val="0"/>
          <w:noProof/>
          <w:kern w:val="2"/>
          <w:sz w:val="24"/>
          <w:szCs w:val="24"/>
          <w:lang w:val="en-CA" w:eastAsia="en-CA"/>
          <w14:ligatures w14:val="standardContextual"/>
        </w:rPr>
      </w:pPr>
      <w:ins w:id="274" w:author="kunnu vrma" w:date="2024-05-19T11:59:00Z" w16du:dateUtc="2024-05-19T18:59:00Z">
        <w:r>
          <w:fldChar w:fldCharType="begin"/>
        </w:r>
        <w:r>
          <w:instrText xml:space="preserve"> TOC \h \z \c "Figure" </w:instrText>
        </w:r>
      </w:ins>
      <w:r>
        <w:fldChar w:fldCharType="separate"/>
      </w:r>
      <w:ins w:id="275" w:author="kunnu vrma" w:date="2024-05-19T20:03:00Z" w16du:dateUtc="2024-05-20T03:03:00Z">
        <w:r w:rsidR="00CF37AA" w:rsidRPr="003F6C4D">
          <w:rPr>
            <w:rStyle w:val="Hyperlink"/>
            <w:noProof/>
          </w:rPr>
          <w:fldChar w:fldCharType="begin"/>
        </w:r>
        <w:r w:rsidR="00CF37AA" w:rsidRPr="003F6C4D">
          <w:rPr>
            <w:rStyle w:val="Hyperlink"/>
            <w:noProof/>
          </w:rPr>
          <w:instrText xml:space="preserve"> </w:instrText>
        </w:r>
        <w:r w:rsidR="00CF37AA">
          <w:rPr>
            <w:noProof/>
          </w:rPr>
          <w:instrText>HYPERLINK \l "_Toc167041504"</w:instrText>
        </w:r>
        <w:r w:rsidR="00CF37AA" w:rsidRPr="003F6C4D">
          <w:rPr>
            <w:rStyle w:val="Hyperlink"/>
            <w:noProof/>
          </w:rPr>
          <w:instrText xml:space="preserve"> </w:instrText>
        </w:r>
        <w:r w:rsidR="00CF37AA" w:rsidRPr="003F6C4D">
          <w:rPr>
            <w:rStyle w:val="Hyperlink"/>
            <w:noProof/>
          </w:rPr>
        </w:r>
        <w:r w:rsidR="00CF37AA" w:rsidRPr="003F6C4D">
          <w:rPr>
            <w:rStyle w:val="Hyperlink"/>
            <w:noProof/>
          </w:rPr>
          <w:fldChar w:fldCharType="separate"/>
        </w:r>
        <w:r w:rsidR="00CF37AA" w:rsidRPr="003F6C4D">
          <w:rPr>
            <w:rStyle w:val="Hyperlink"/>
            <w:noProof/>
          </w:rPr>
          <w:t>Figure 1: Loading and Reading data from csv file using the pandas library.</w:t>
        </w:r>
        <w:r w:rsidR="00CF37AA">
          <w:rPr>
            <w:noProof/>
            <w:webHidden/>
          </w:rPr>
          <w:tab/>
        </w:r>
        <w:r w:rsidR="00CF37AA">
          <w:rPr>
            <w:noProof/>
            <w:webHidden/>
          </w:rPr>
          <w:fldChar w:fldCharType="begin"/>
        </w:r>
        <w:r w:rsidR="00CF37AA">
          <w:rPr>
            <w:noProof/>
            <w:webHidden/>
          </w:rPr>
          <w:instrText xml:space="preserve"> PAGEREF _Toc167041504 \h </w:instrText>
        </w:r>
        <w:r w:rsidR="00CF37AA">
          <w:rPr>
            <w:noProof/>
            <w:webHidden/>
          </w:rPr>
        </w:r>
      </w:ins>
      <w:r w:rsidR="00CF37AA">
        <w:rPr>
          <w:noProof/>
          <w:webHidden/>
        </w:rPr>
        <w:fldChar w:fldCharType="separate"/>
      </w:r>
      <w:ins w:id="276" w:author="kunnu vrma" w:date="2024-05-19T20:04:00Z" w16du:dateUtc="2024-05-20T03:04:00Z">
        <w:r w:rsidR="00CB18E6">
          <w:rPr>
            <w:noProof/>
            <w:webHidden/>
          </w:rPr>
          <w:t>10</w:t>
        </w:r>
      </w:ins>
      <w:ins w:id="277" w:author="kunnu vrma" w:date="2024-05-19T20:03:00Z" w16du:dateUtc="2024-05-20T03:03:00Z">
        <w:r w:rsidR="00CF37AA">
          <w:rPr>
            <w:noProof/>
            <w:webHidden/>
          </w:rPr>
          <w:fldChar w:fldCharType="end"/>
        </w:r>
        <w:r w:rsidR="00CF37AA" w:rsidRPr="003F6C4D">
          <w:rPr>
            <w:rStyle w:val="Hyperlink"/>
            <w:noProof/>
          </w:rPr>
          <w:fldChar w:fldCharType="end"/>
        </w:r>
      </w:ins>
    </w:p>
    <w:p w14:paraId="544CEE92" w14:textId="76C9AB60" w:rsidR="00CF37AA" w:rsidRDefault="00CF37AA">
      <w:pPr>
        <w:pStyle w:val="TableofFigures"/>
        <w:tabs>
          <w:tab w:val="right" w:leader="dot" w:pos="9350"/>
        </w:tabs>
        <w:rPr>
          <w:ins w:id="278" w:author="kunnu vrma" w:date="2024-05-19T20:03:00Z" w16du:dateUtc="2024-05-20T03:03:00Z"/>
          <w:rFonts w:eastAsiaTheme="minorEastAsia" w:cstheme="minorBidi"/>
          <w:caps w:val="0"/>
          <w:noProof/>
          <w:kern w:val="2"/>
          <w:sz w:val="24"/>
          <w:szCs w:val="24"/>
          <w:lang w:val="en-CA" w:eastAsia="en-CA"/>
          <w14:ligatures w14:val="standardContextual"/>
        </w:rPr>
      </w:pPr>
      <w:ins w:id="27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"_Toc167041505"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 Correlation analysis Heatmap: Relationship between Variables of original dataset</w:t>
        </w:r>
        <w:r>
          <w:rPr>
            <w:noProof/>
            <w:webHidden/>
          </w:rPr>
          <w:tab/>
        </w:r>
        <w:r>
          <w:rPr>
            <w:noProof/>
            <w:webHidden/>
          </w:rPr>
          <w:fldChar w:fldCharType="begin"/>
        </w:r>
        <w:r>
          <w:rPr>
            <w:noProof/>
            <w:webHidden/>
          </w:rPr>
          <w:instrText xml:space="preserve"> PAGEREF _Toc167041505 \h </w:instrText>
        </w:r>
        <w:r>
          <w:rPr>
            <w:noProof/>
            <w:webHidden/>
          </w:rPr>
        </w:r>
      </w:ins>
      <w:r>
        <w:rPr>
          <w:noProof/>
          <w:webHidden/>
        </w:rPr>
        <w:fldChar w:fldCharType="separate"/>
      </w:r>
      <w:ins w:id="280" w:author="kunnu vrma" w:date="2024-05-19T20:04:00Z" w16du:dateUtc="2024-05-20T03:04:00Z">
        <w:r w:rsidR="00CB18E6">
          <w:rPr>
            <w:noProof/>
            <w:webHidden/>
          </w:rPr>
          <w:t>11</w:t>
        </w:r>
      </w:ins>
      <w:ins w:id="281" w:author="kunnu vrma" w:date="2024-05-19T20:03:00Z" w16du:dateUtc="2024-05-20T03:03:00Z">
        <w:r>
          <w:rPr>
            <w:noProof/>
            <w:webHidden/>
          </w:rPr>
          <w:fldChar w:fldCharType="end"/>
        </w:r>
        <w:r w:rsidRPr="003F6C4D">
          <w:rPr>
            <w:rStyle w:val="Hyperlink"/>
            <w:noProof/>
          </w:rPr>
          <w:fldChar w:fldCharType="end"/>
        </w:r>
      </w:ins>
    </w:p>
    <w:p w14:paraId="2669330E" w14:textId="40B87189" w:rsidR="00CF37AA" w:rsidRDefault="00CF37AA">
      <w:pPr>
        <w:pStyle w:val="TableofFigures"/>
        <w:tabs>
          <w:tab w:val="right" w:leader="dot" w:pos="9350"/>
        </w:tabs>
        <w:rPr>
          <w:ins w:id="282" w:author="kunnu vrma" w:date="2024-05-19T20:03:00Z" w16du:dateUtc="2024-05-20T03:03:00Z"/>
          <w:rFonts w:eastAsiaTheme="minorEastAsia" w:cstheme="minorBidi"/>
          <w:caps w:val="0"/>
          <w:noProof/>
          <w:kern w:val="2"/>
          <w:sz w:val="24"/>
          <w:szCs w:val="24"/>
          <w:lang w:val="en-CA" w:eastAsia="en-CA"/>
          <w14:ligatures w14:val="standardContextual"/>
        </w:rPr>
      </w:pPr>
      <w:ins w:id="28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"_Toc167041506"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 Hourly Traffic Patterns: Average Speed Throughout the Day.</w:t>
        </w:r>
        <w:r>
          <w:rPr>
            <w:noProof/>
            <w:webHidden/>
          </w:rPr>
          <w:tab/>
        </w:r>
        <w:r>
          <w:rPr>
            <w:noProof/>
            <w:webHidden/>
          </w:rPr>
          <w:fldChar w:fldCharType="begin"/>
        </w:r>
        <w:r>
          <w:rPr>
            <w:noProof/>
            <w:webHidden/>
          </w:rPr>
          <w:instrText xml:space="preserve"> PAGEREF _Toc167041506 \h </w:instrText>
        </w:r>
        <w:r>
          <w:rPr>
            <w:noProof/>
            <w:webHidden/>
          </w:rPr>
        </w:r>
      </w:ins>
      <w:r>
        <w:rPr>
          <w:noProof/>
          <w:webHidden/>
        </w:rPr>
        <w:fldChar w:fldCharType="separate"/>
      </w:r>
      <w:ins w:id="284" w:author="kunnu vrma" w:date="2024-05-19T20:04:00Z" w16du:dateUtc="2024-05-20T03:04:00Z">
        <w:r w:rsidR="00CB18E6">
          <w:rPr>
            <w:noProof/>
            <w:webHidden/>
          </w:rPr>
          <w:t>11</w:t>
        </w:r>
      </w:ins>
      <w:ins w:id="285" w:author="kunnu vrma" w:date="2024-05-19T20:03:00Z" w16du:dateUtc="2024-05-20T03:03:00Z">
        <w:r>
          <w:rPr>
            <w:noProof/>
            <w:webHidden/>
          </w:rPr>
          <w:fldChar w:fldCharType="end"/>
        </w:r>
        <w:r w:rsidRPr="003F6C4D">
          <w:rPr>
            <w:rStyle w:val="Hyperlink"/>
            <w:noProof/>
          </w:rPr>
          <w:fldChar w:fldCharType="end"/>
        </w:r>
      </w:ins>
    </w:p>
    <w:p w14:paraId="2CD855A9" w14:textId="32D76BA7" w:rsidR="00CF37AA" w:rsidRDefault="00CF37AA">
      <w:pPr>
        <w:pStyle w:val="TableofFigures"/>
        <w:tabs>
          <w:tab w:val="right" w:leader="dot" w:pos="9350"/>
        </w:tabs>
        <w:rPr>
          <w:ins w:id="286" w:author="kunnu vrma" w:date="2024-05-19T20:03:00Z" w16du:dateUtc="2024-05-20T03:03:00Z"/>
          <w:rFonts w:eastAsiaTheme="minorEastAsia" w:cstheme="minorBidi"/>
          <w:caps w:val="0"/>
          <w:noProof/>
          <w:kern w:val="2"/>
          <w:sz w:val="24"/>
          <w:szCs w:val="24"/>
          <w:lang w:val="en-CA" w:eastAsia="en-CA"/>
          <w14:ligatures w14:val="standardContextual"/>
        </w:rPr>
      </w:pPr>
      <w:ins w:id="28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"_Toc167041507"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 Temperature vs. Traffic Stop Duration – Scatter Plot</w:t>
        </w:r>
        <w:r>
          <w:rPr>
            <w:noProof/>
            <w:webHidden/>
          </w:rPr>
          <w:tab/>
        </w:r>
        <w:r>
          <w:rPr>
            <w:noProof/>
            <w:webHidden/>
          </w:rPr>
          <w:fldChar w:fldCharType="begin"/>
        </w:r>
        <w:r>
          <w:rPr>
            <w:noProof/>
            <w:webHidden/>
          </w:rPr>
          <w:instrText xml:space="preserve"> PAGEREF _Toc167041507 \h </w:instrText>
        </w:r>
        <w:r>
          <w:rPr>
            <w:noProof/>
            <w:webHidden/>
          </w:rPr>
        </w:r>
      </w:ins>
      <w:r>
        <w:rPr>
          <w:noProof/>
          <w:webHidden/>
        </w:rPr>
        <w:fldChar w:fldCharType="separate"/>
      </w:r>
      <w:ins w:id="288" w:author="kunnu vrma" w:date="2024-05-19T20:04:00Z" w16du:dateUtc="2024-05-20T03:04:00Z">
        <w:r w:rsidR="00CB18E6">
          <w:rPr>
            <w:noProof/>
            <w:webHidden/>
          </w:rPr>
          <w:t>12</w:t>
        </w:r>
      </w:ins>
      <w:ins w:id="289" w:author="kunnu vrma" w:date="2024-05-19T20:03:00Z" w16du:dateUtc="2024-05-20T03:03:00Z">
        <w:r>
          <w:rPr>
            <w:noProof/>
            <w:webHidden/>
          </w:rPr>
          <w:fldChar w:fldCharType="end"/>
        </w:r>
        <w:r w:rsidRPr="003F6C4D">
          <w:rPr>
            <w:rStyle w:val="Hyperlink"/>
            <w:noProof/>
          </w:rPr>
          <w:fldChar w:fldCharType="end"/>
        </w:r>
      </w:ins>
    </w:p>
    <w:p w14:paraId="025B095E" w14:textId="5D569D29" w:rsidR="00CF37AA" w:rsidRDefault="00CF37AA">
      <w:pPr>
        <w:pStyle w:val="TableofFigures"/>
        <w:tabs>
          <w:tab w:val="right" w:leader="dot" w:pos="9350"/>
        </w:tabs>
        <w:rPr>
          <w:ins w:id="290" w:author="kunnu vrma" w:date="2024-05-19T20:03:00Z" w16du:dateUtc="2024-05-20T03:03:00Z"/>
          <w:rFonts w:eastAsiaTheme="minorEastAsia" w:cstheme="minorBidi"/>
          <w:caps w:val="0"/>
          <w:noProof/>
          <w:kern w:val="2"/>
          <w:sz w:val="24"/>
          <w:szCs w:val="24"/>
          <w:lang w:val="en-CA" w:eastAsia="en-CA"/>
          <w14:ligatures w14:val="standardContextual"/>
        </w:rPr>
      </w:pPr>
      <w:ins w:id="29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"_Toc167041508"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 Cleaning by checking missing values and duplicates in the merged traffic-weather data</w:t>
        </w:r>
        <w:r>
          <w:rPr>
            <w:noProof/>
            <w:webHidden/>
          </w:rPr>
          <w:tab/>
        </w:r>
        <w:r>
          <w:rPr>
            <w:noProof/>
            <w:webHidden/>
          </w:rPr>
          <w:fldChar w:fldCharType="begin"/>
        </w:r>
        <w:r>
          <w:rPr>
            <w:noProof/>
            <w:webHidden/>
          </w:rPr>
          <w:instrText xml:space="preserve"> PAGEREF _Toc167041508 \h </w:instrText>
        </w:r>
        <w:r>
          <w:rPr>
            <w:noProof/>
            <w:webHidden/>
          </w:rPr>
        </w:r>
      </w:ins>
      <w:r>
        <w:rPr>
          <w:noProof/>
          <w:webHidden/>
        </w:rPr>
        <w:fldChar w:fldCharType="separate"/>
      </w:r>
      <w:ins w:id="292" w:author="kunnu vrma" w:date="2024-05-19T20:04:00Z" w16du:dateUtc="2024-05-20T03:04:00Z">
        <w:r w:rsidR="00CB18E6">
          <w:rPr>
            <w:noProof/>
            <w:webHidden/>
          </w:rPr>
          <w:t>13</w:t>
        </w:r>
      </w:ins>
      <w:ins w:id="293" w:author="kunnu vrma" w:date="2024-05-19T20:03:00Z" w16du:dateUtc="2024-05-20T03:03:00Z">
        <w:r>
          <w:rPr>
            <w:noProof/>
            <w:webHidden/>
          </w:rPr>
          <w:fldChar w:fldCharType="end"/>
        </w:r>
        <w:r w:rsidRPr="003F6C4D">
          <w:rPr>
            <w:rStyle w:val="Hyperlink"/>
            <w:noProof/>
          </w:rPr>
          <w:fldChar w:fldCharType="end"/>
        </w:r>
      </w:ins>
    </w:p>
    <w:p w14:paraId="79830DDF" w14:textId="240BE22C" w:rsidR="00CF37AA" w:rsidRDefault="00CF37AA">
      <w:pPr>
        <w:pStyle w:val="TableofFigures"/>
        <w:tabs>
          <w:tab w:val="right" w:leader="dot" w:pos="9350"/>
        </w:tabs>
        <w:rPr>
          <w:ins w:id="294" w:author="kunnu vrma" w:date="2024-05-19T20:03:00Z" w16du:dateUtc="2024-05-20T03:03:00Z"/>
          <w:rFonts w:eastAsiaTheme="minorEastAsia" w:cstheme="minorBidi"/>
          <w:caps w:val="0"/>
          <w:noProof/>
          <w:kern w:val="2"/>
          <w:sz w:val="24"/>
          <w:szCs w:val="24"/>
          <w:lang w:val="en-CA" w:eastAsia="en-CA"/>
          <w14:ligatures w14:val="standardContextual"/>
        </w:rPr>
      </w:pPr>
      <w:ins w:id="29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"_Toc167041509"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 Real-time traffic insights catered on the basis of Origin, destination, and arrival time input by the user.</w:t>
        </w:r>
        <w:r>
          <w:rPr>
            <w:noProof/>
            <w:webHidden/>
          </w:rPr>
          <w:tab/>
        </w:r>
        <w:r>
          <w:rPr>
            <w:noProof/>
            <w:webHidden/>
          </w:rPr>
          <w:fldChar w:fldCharType="begin"/>
        </w:r>
        <w:r>
          <w:rPr>
            <w:noProof/>
            <w:webHidden/>
          </w:rPr>
          <w:instrText xml:space="preserve"> PAGEREF _Toc167041509 \h </w:instrText>
        </w:r>
        <w:r>
          <w:rPr>
            <w:noProof/>
            <w:webHidden/>
          </w:rPr>
        </w:r>
      </w:ins>
      <w:r>
        <w:rPr>
          <w:noProof/>
          <w:webHidden/>
        </w:rPr>
        <w:fldChar w:fldCharType="separate"/>
      </w:r>
      <w:ins w:id="296" w:author="kunnu vrma" w:date="2024-05-19T20:04:00Z" w16du:dateUtc="2024-05-20T03:04:00Z">
        <w:r w:rsidR="00CB18E6">
          <w:rPr>
            <w:noProof/>
            <w:webHidden/>
          </w:rPr>
          <w:t>13</w:t>
        </w:r>
      </w:ins>
      <w:ins w:id="297" w:author="kunnu vrma" w:date="2024-05-19T20:03:00Z" w16du:dateUtc="2024-05-20T03:03:00Z">
        <w:r>
          <w:rPr>
            <w:noProof/>
            <w:webHidden/>
          </w:rPr>
          <w:fldChar w:fldCharType="end"/>
        </w:r>
        <w:r w:rsidRPr="003F6C4D">
          <w:rPr>
            <w:rStyle w:val="Hyperlink"/>
            <w:noProof/>
          </w:rPr>
          <w:fldChar w:fldCharType="end"/>
        </w:r>
      </w:ins>
    </w:p>
    <w:p w14:paraId="33B82318" w14:textId="03D23F1B" w:rsidR="00CF37AA" w:rsidRDefault="00CF37AA">
      <w:pPr>
        <w:pStyle w:val="TableofFigures"/>
        <w:tabs>
          <w:tab w:val="right" w:leader="dot" w:pos="9350"/>
        </w:tabs>
        <w:rPr>
          <w:ins w:id="298" w:author="kunnu vrma" w:date="2024-05-19T20:03:00Z" w16du:dateUtc="2024-05-20T03:03:00Z"/>
          <w:rFonts w:eastAsiaTheme="minorEastAsia" w:cstheme="minorBidi"/>
          <w:caps w:val="0"/>
          <w:noProof/>
          <w:kern w:val="2"/>
          <w:sz w:val="24"/>
          <w:szCs w:val="24"/>
          <w:lang w:val="en-CA" w:eastAsia="en-CA"/>
          <w14:ligatures w14:val="standardContextual"/>
        </w:rPr>
      </w:pPr>
      <w:ins w:id="29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7: functions asking user to input 3 values for desired real-time traffic results</w:t>
        </w:r>
        <w:r>
          <w:rPr>
            <w:noProof/>
            <w:webHidden/>
          </w:rPr>
          <w:tab/>
        </w:r>
        <w:r>
          <w:rPr>
            <w:noProof/>
            <w:webHidden/>
          </w:rPr>
          <w:fldChar w:fldCharType="begin"/>
        </w:r>
        <w:r>
          <w:rPr>
            <w:noProof/>
            <w:webHidden/>
          </w:rPr>
          <w:instrText xml:space="preserve"> PAGEREF _Toc167041510 \h </w:instrText>
        </w:r>
        <w:r>
          <w:rPr>
            <w:noProof/>
            <w:webHidden/>
          </w:rPr>
        </w:r>
      </w:ins>
      <w:r>
        <w:rPr>
          <w:noProof/>
          <w:webHidden/>
        </w:rPr>
        <w:fldChar w:fldCharType="separate"/>
      </w:r>
      <w:ins w:id="300" w:author="kunnu vrma" w:date="2024-05-19T20:04:00Z" w16du:dateUtc="2024-05-20T03:04:00Z">
        <w:r w:rsidR="00CB18E6">
          <w:rPr>
            <w:noProof/>
            <w:webHidden/>
          </w:rPr>
          <w:t>14</w:t>
        </w:r>
      </w:ins>
      <w:ins w:id="301" w:author="kunnu vrma" w:date="2024-05-19T20:03:00Z" w16du:dateUtc="2024-05-20T03:03:00Z">
        <w:r>
          <w:rPr>
            <w:noProof/>
            <w:webHidden/>
          </w:rPr>
          <w:fldChar w:fldCharType="end"/>
        </w:r>
        <w:r w:rsidRPr="003F6C4D">
          <w:rPr>
            <w:rStyle w:val="Hyperlink"/>
            <w:noProof/>
          </w:rPr>
          <w:fldChar w:fldCharType="end"/>
        </w:r>
      </w:ins>
    </w:p>
    <w:p w14:paraId="3A271CAC" w14:textId="26A795FC" w:rsidR="00CF37AA" w:rsidRDefault="00CF37AA">
      <w:pPr>
        <w:pStyle w:val="TableofFigures"/>
        <w:tabs>
          <w:tab w:val="right" w:leader="dot" w:pos="9350"/>
        </w:tabs>
        <w:rPr>
          <w:ins w:id="302" w:author="kunnu vrma" w:date="2024-05-19T20:03:00Z" w16du:dateUtc="2024-05-20T03:03:00Z"/>
          <w:rFonts w:eastAsiaTheme="minorEastAsia" w:cstheme="minorBidi"/>
          <w:caps w:val="0"/>
          <w:noProof/>
          <w:kern w:val="2"/>
          <w:sz w:val="24"/>
          <w:szCs w:val="24"/>
          <w:lang w:val="en-CA" w:eastAsia="en-CA"/>
          <w14:ligatures w14:val="standardContextual"/>
        </w:rPr>
      </w:pPr>
      <w:ins w:id="30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8: Python code showing flask app’s structure of 3 pages and how they are interlinked</w:t>
        </w:r>
        <w:r>
          <w:rPr>
            <w:noProof/>
            <w:webHidden/>
          </w:rPr>
          <w:tab/>
        </w:r>
        <w:r>
          <w:rPr>
            <w:noProof/>
            <w:webHidden/>
          </w:rPr>
          <w:fldChar w:fldCharType="begin"/>
        </w:r>
        <w:r>
          <w:rPr>
            <w:noProof/>
            <w:webHidden/>
          </w:rPr>
          <w:instrText xml:space="preserve"> PAGEREF _Toc167041511 \h </w:instrText>
        </w:r>
        <w:r>
          <w:rPr>
            <w:noProof/>
            <w:webHidden/>
          </w:rPr>
        </w:r>
      </w:ins>
      <w:r>
        <w:rPr>
          <w:noProof/>
          <w:webHidden/>
        </w:rPr>
        <w:fldChar w:fldCharType="separate"/>
      </w:r>
      <w:ins w:id="304" w:author="kunnu vrma" w:date="2024-05-19T20:04:00Z" w16du:dateUtc="2024-05-20T03:04:00Z">
        <w:r w:rsidR="00CB18E6">
          <w:rPr>
            <w:noProof/>
            <w:webHidden/>
          </w:rPr>
          <w:t>15</w:t>
        </w:r>
      </w:ins>
      <w:ins w:id="305" w:author="kunnu vrma" w:date="2024-05-19T20:03:00Z" w16du:dateUtc="2024-05-20T03:03:00Z">
        <w:r>
          <w:rPr>
            <w:noProof/>
            <w:webHidden/>
          </w:rPr>
          <w:fldChar w:fldCharType="end"/>
        </w:r>
        <w:r w:rsidRPr="003F6C4D">
          <w:rPr>
            <w:rStyle w:val="Hyperlink"/>
            <w:noProof/>
          </w:rPr>
          <w:fldChar w:fldCharType="end"/>
        </w:r>
      </w:ins>
    </w:p>
    <w:p w14:paraId="0983BADE" w14:textId="3C6A78C2" w:rsidR="00CF37AA" w:rsidRDefault="00CF37AA">
      <w:pPr>
        <w:pStyle w:val="TableofFigures"/>
        <w:tabs>
          <w:tab w:val="right" w:leader="dot" w:pos="9350"/>
        </w:tabs>
        <w:rPr>
          <w:ins w:id="306" w:author="kunnu vrma" w:date="2024-05-19T20:03:00Z" w16du:dateUtc="2024-05-20T03:03:00Z"/>
          <w:rFonts w:eastAsiaTheme="minorEastAsia" w:cstheme="minorBidi"/>
          <w:caps w:val="0"/>
          <w:noProof/>
          <w:kern w:val="2"/>
          <w:sz w:val="24"/>
          <w:szCs w:val="24"/>
          <w:lang w:val="en-CA" w:eastAsia="en-CA"/>
          <w14:ligatures w14:val="standardContextual"/>
        </w:rPr>
      </w:pPr>
      <w:ins w:id="30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9: Home page of the Web application</w:t>
        </w:r>
        <w:r>
          <w:rPr>
            <w:noProof/>
            <w:webHidden/>
          </w:rPr>
          <w:tab/>
        </w:r>
        <w:r>
          <w:rPr>
            <w:noProof/>
            <w:webHidden/>
          </w:rPr>
          <w:fldChar w:fldCharType="begin"/>
        </w:r>
        <w:r>
          <w:rPr>
            <w:noProof/>
            <w:webHidden/>
          </w:rPr>
          <w:instrText xml:space="preserve"> PAGEREF _Toc167041512 \h </w:instrText>
        </w:r>
        <w:r>
          <w:rPr>
            <w:noProof/>
            <w:webHidden/>
          </w:rPr>
        </w:r>
      </w:ins>
      <w:r>
        <w:rPr>
          <w:noProof/>
          <w:webHidden/>
        </w:rPr>
        <w:fldChar w:fldCharType="separate"/>
      </w:r>
      <w:ins w:id="308" w:author="kunnu vrma" w:date="2024-05-19T20:04:00Z" w16du:dateUtc="2024-05-20T03:04:00Z">
        <w:r w:rsidR="00CB18E6">
          <w:rPr>
            <w:noProof/>
            <w:webHidden/>
          </w:rPr>
          <w:t>15</w:t>
        </w:r>
      </w:ins>
      <w:ins w:id="309" w:author="kunnu vrma" w:date="2024-05-19T20:03:00Z" w16du:dateUtc="2024-05-20T03:03:00Z">
        <w:r>
          <w:rPr>
            <w:noProof/>
            <w:webHidden/>
          </w:rPr>
          <w:fldChar w:fldCharType="end"/>
        </w:r>
        <w:r w:rsidRPr="003F6C4D">
          <w:rPr>
            <w:rStyle w:val="Hyperlink"/>
            <w:noProof/>
          </w:rPr>
          <w:fldChar w:fldCharType="end"/>
        </w:r>
      </w:ins>
    </w:p>
    <w:p w14:paraId="1DA49BF6" w14:textId="45D95A19" w:rsidR="00CF37AA" w:rsidRDefault="00CF37AA">
      <w:pPr>
        <w:pStyle w:val="TableofFigures"/>
        <w:tabs>
          <w:tab w:val="right" w:leader="dot" w:pos="9350"/>
        </w:tabs>
        <w:rPr>
          <w:ins w:id="310" w:author="kunnu vrma" w:date="2024-05-19T20:03:00Z" w16du:dateUtc="2024-05-20T03:03:00Z"/>
          <w:rFonts w:eastAsiaTheme="minorEastAsia" w:cstheme="minorBidi"/>
          <w:caps w:val="0"/>
          <w:noProof/>
          <w:kern w:val="2"/>
          <w:sz w:val="24"/>
          <w:szCs w:val="24"/>
          <w:lang w:val="en-CA" w:eastAsia="en-CA"/>
          <w14:ligatures w14:val="standardContextual"/>
        </w:rPr>
      </w:pPr>
      <w:ins w:id="31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10: google APIs &amp; Services activated to collect real-time data and insights</w:t>
        </w:r>
        <w:r>
          <w:rPr>
            <w:noProof/>
            <w:webHidden/>
          </w:rPr>
          <w:tab/>
        </w:r>
        <w:r>
          <w:rPr>
            <w:noProof/>
            <w:webHidden/>
          </w:rPr>
          <w:fldChar w:fldCharType="begin"/>
        </w:r>
        <w:r>
          <w:rPr>
            <w:noProof/>
            <w:webHidden/>
          </w:rPr>
          <w:instrText xml:space="preserve"> PAGEREF _Toc167041513 \h </w:instrText>
        </w:r>
        <w:r>
          <w:rPr>
            <w:noProof/>
            <w:webHidden/>
          </w:rPr>
        </w:r>
      </w:ins>
      <w:r>
        <w:rPr>
          <w:noProof/>
          <w:webHidden/>
        </w:rPr>
        <w:fldChar w:fldCharType="separate"/>
      </w:r>
      <w:ins w:id="312" w:author="kunnu vrma" w:date="2024-05-19T20:04:00Z" w16du:dateUtc="2024-05-20T03:04:00Z">
        <w:r w:rsidR="00CB18E6">
          <w:rPr>
            <w:noProof/>
            <w:webHidden/>
          </w:rPr>
          <w:t>16</w:t>
        </w:r>
      </w:ins>
      <w:ins w:id="313" w:author="kunnu vrma" w:date="2024-05-19T20:03:00Z" w16du:dateUtc="2024-05-20T03:03:00Z">
        <w:r>
          <w:rPr>
            <w:noProof/>
            <w:webHidden/>
          </w:rPr>
          <w:fldChar w:fldCharType="end"/>
        </w:r>
        <w:r w:rsidRPr="003F6C4D">
          <w:rPr>
            <w:rStyle w:val="Hyperlink"/>
            <w:noProof/>
          </w:rPr>
          <w:fldChar w:fldCharType="end"/>
        </w:r>
      </w:ins>
    </w:p>
    <w:p w14:paraId="4EFFE084" w14:textId="592970B4" w:rsidR="00CF37AA" w:rsidRDefault="00CF37AA">
      <w:pPr>
        <w:pStyle w:val="TableofFigures"/>
        <w:tabs>
          <w:tab w:val="right" w:leader="dot" w:pos="9350"/>
        </w:tabs>
        <w:rPr>
          <w:ins w:id="314" w:author="kunnu vrma" w:date="2024-05-19T20:03:00Z" w16du:dateUtc="2024-05-20T03:03:00Z"/>
          <w:rFonts w:eastAsiaTheme="minorEastAsia" w:cstheme="minorBidi"/>
          <w:caps w:val="0"/>
          <w:noProof/>
          <w:kern w:val="2"/>
          <w:sz w:val="24"/>
          <w:szCs w:val="24"/>
          <w:lang w:val="en-CA" w:eastAsia="en-CA"/>
          <w14:ligatures w14:val="standardContextual"/>
        </w:rPr>
      </w:pPr>
      <w:ins w:id="315" w:author="kunnu vrma" w:date="2024-05-19T20:03:00Z" w16du:dateUtc="2024-05-20T03:03:00Z">
        <w:r w:rsidRPr="003F6C4D">
          <w:rPr>
            <w:rStyle w:val="Hyperlink"/>
            <w:noProof/>
          </w:rPr>
          <w:lastRenderedPageBreak/>
          <w:fldChar w:fldCharType="begin"/>
        </w:r>
        <w:r w:rsidRPr="003F6C4D">
          <w:rPr>
            <w:rStyle w:val="Hyperlink"/>
            <w:noProof/>
          </w:rPr>
          <w:instrText xml:space="preserve"> </w:instrText>
        </w:r>
        <w:r>
          <w:rPr>
            <w:noProof/>
          </w:rPr>
          <w:instrText>HYPERLINK \l "_Toc167041514"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11: Conversion of JSON output from APIs to human readable format for Web app</w:t>
        </w:r>
        <w:r>
          <w:rPr>
            <w:noProof/>
            <w:webHidden/>
          </w:rPr>
          <w:tab/>
        </w:r>
        <w:r>
          <w:rPr>
            <w:noProof/>
            <w:webHidden/>
          </w:rPr>
          <w:fldChar w:fldCharType="begin"/>
        </w:r>
        <w:r>
          <w:rPr>
            <w:noProof/>
            <w:webHidden/>
          </w:rPr>
          <w:instrText xml:space="preserve"> PAGEREF _Toc167041514 \h </w:instrText>
        </w:r>
        <w:r>
          <w:rPr>
            <w:noProof/>
            <w:webHidden/>
          </w:rPr>
        </w:r>
      </w:ins>
      <w:r>
        <w:rPr>
          <w:noProof/>
          <w:webHidden/>
        </w:rPr>
        <w:fldChar w:fldCharType="separate"/>
      </w:r>
      <w:ins w:id="316" w:author="kunnu vrma" w:date="2024-05-19T20:04:00Z" w16du:dateUtc="2024-05-20T03:04:00Z">
        <w:r w:rsidR="00CB18E6">
          <w:rPr>
            <w:noProof/>
            <w:webHidden/>
          </w:rPr>
          <w:t>17</w:t>
        </w:r>
      </w:ins>
      <w:ins w:id="317" w:author="kunnu vrma" w:date="2024-05-19T20:03:00Z" w16du:dateUtc="2024-05-20T03:03:00Z">
        <w:r>
          <w:rPr>
            <w:noProof/>
            <w:webHidden/>
          </w:rPr>
          <w:fldChar w:fldCharType="end"/>
        </w:r>
        <w:r w:rsidRPr="003F6C4D">
          <w:rPr>
            <w:rStyle w:val="Hyperlink"/>
            <w:noProof/>
          </w:rPr>
          <w:fldChar w:fldCharType="end"/>
        </w:r>
      </w:ins>
    </w:p>
    <w:p w14:paraId="495511FA" w14:textId="0B014125" w:rsidR="00CF37AA" w:rsidRDefault="00CF37AA">
      <w:pPr>
        <w:pStyle w:val="TableofFigures"/>
        <w:tabs>
          <w:tab w:val="right" w:leader="dot" w:pos="9350"/>
        </w:tabs>
        <w:rPr>
          <w:ins w:id="318" w:author="kunnu vrma" w:date="2024-05-19T20:03:00Z" w16du:dateUtc="2024-05-20T03:03:00Z"/>
          <w:rFonts w:eastAsiaTheme="minorEastAsia" w:cstheme="minorBidi"/>
          <w:caps w:val="0"/>
          <w:noProof/>
          <w:kern w:val="2"/>
          <w:sz w:val="24"/>
          <w:szCs w:val="24"/>
          <w:lang w:val="en-CA" w:eastAsia="en-CA"/>
          <w14:ligatures w14:val="standardContextual"/>
        </w:rPr>
      </w:pPr>
      <w:ins w:id="31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12: API keys for the OpenWeatherMap API</w:t>
        </w:r>
        <w:r>
          <w:rPr>
            <w:noProof/>
            <w:webHidden/>
          </w:rPr>
          <w:tab/>
        </w:r>
        <w:r>
          <w:rPr>
            <w:noProof/>
            <w:webHidden/>
          </w:rPr>
          <w:fldChar w:fldCharType="begin"/>
        </w:r>
        <w:r>
          <w:rPr>
            <w:noProof/>
            <w:webHidden/>
          </w:rPr>
          <w:instrText xml:space="preserve"> PAGEREF _Toc167041515 \h </w:instrText>
        </w:r>
        <w:r>
          <w:rPr>
            <w:noProof/>
            <w:webHidden/>
          </w:rPr>
        </w:r>
      </w:ins>
      <w:r>
        <w:rPr>
          <w:noProof/>
          <w:webHidden/>
        </w:rPr>
        <w:fldChar w:fldCharType="separate"/>
      </w:r>
      <w:ins w:id="320" w:author="kunnu vrma" w:date="2024-05-19T20:04:00Z" w16du:dateUtc="2024-05-20T03:04:00Z">
        <w:r w:rsidR="00CB18E6">
          <w:rPr>
            <w:noProof/>
            <w:webHidden/>
          </w:rPr>
          <w:t>18</w:t>
        </w:r>
      </w:ins>
      <w:ins w:id="321" w:author="kunnu vrma" w:date="2024-05-19T20:03:00Z" w16du:dateUtc="2024-05-20T03:03:00Z">
        <w:r>
          <w:rPr>
            <w:noProof/>
            <w:webHidden/>
          </w:rPr>
          <w:fldChar w:fldCharType="end"/>
        </w:r>
        <w:r w:rsidRPr="003F6C4D">
          <w:rPr>
            <w:rStyle w:val="Hyperlink"/>
            <w:noProof/>
          </w:rPr>
          <w:fldChar w:fldCharType="end"/>
        </w:r>
      </w:ins>
    </w:p>
    <w:p w14:paraId="5F9F7E7B" w14:textId="351D6222" w:rsidR="00CF37AA" w:rsidRDefault="00CF37AA">
      <w:pPr>
        <w:pStyle w:val="TableofFigures"/>
        <w:tabs>
          <w:tab w:val="right" w:leader="dot" w:pos="9350"/>
        </w:tabs>
        <w:rPr>
          <w:ins w:id="322" w:author="kunnu vrma" w:date="2024-05-19T20:03:00Z" w16du:dateUtc="2024-05-20T03:03:00Z"/>
          <w:rFonts w:eastAsiaTheme="minorEastAsia" w:cstheme="minorBidi"/>
          <w:caps w:val="0"/>
          <w:noProof/>
          <w:kern w:val="2"/>
          <w:sz w:val="24"/>
          <w:szCs w:val="24"/>
          <w:lang w:val="en-CA" w:eastAsia="en-CA"/>
          <w14:ligatures w14:val="standardContextual"/>
        </w:rPr>
      </w:pPr>
      <w:ins w:id="32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13: Different weather insights pulled from the API for the app</w:t>
        </w:r>
        <w:r>
          <w:rPr>
            <w:noProof/>
            <w:webHidden/>
          </w:rPr>
          <w:tab/>
        </w:r>
        <w:r>
          <w:rPr>
            <w:noProof/>
            <w:webHidden/>
          </w:rPr>
          <w:fldChar w:fldCharType="begin"/>
        </w:r>
        <w:r>
          <w:rPr>
            <w:noProof/>
            <w:webHidden/>
          </w:rPr>
          <w:instrText xml:space="preserve"> PAGEREF _Toc167041516 \h </w:instrText>
        </w:r>
        <w:r>
          <w:rPr>
            <w:noProof/>
            <w:webHidden/>
          </w:rPr>
        </w:r>
      </w:ins>
      <w:r>
        <w:rPr>
          <w:noProof/>
          <w:webHidden/>
        </w:rPr>
        <w:fldChar w:fldCharType="separate"/>
      </w:r>
      <w:ins w:id="324" w:author="kunnu vrma" w:date="2024-05-19T20:04:00Z" w16du:dateUtc="2024-05-20T03:04:00Z">
        <w:r w:rsidR="00CB18E6">
          <w:rPr>
            <w:noProof/>
            <w:webHidden/>
          </w:rPr>
          <w:t>18</w:t>
        </w:r>
      </w:ins>
      <w:ins w:id="325" w:author="kunnu vrma" w:date="2024-05-19T20:03:00Z" w16du:dateUtc="2024-05-20T03:03:00Z">
        <w:r>
          <w:rPr>
            <w:noProof/>
            <w:webHidden/>
          </w:rPr>
          <w:fldChar w:fldCharType="end"/>
        </w:r>
        <w:r w:rsidRPr="003F6C4D">
          <w:rPr>
            <w:rStyle w:val="Hyperlink"/>
            <w:noProof/>
          </w:rPr>
          <w:fldChar w:fldCharType="end"/>
        </w:r>
      </w:ins>
    </w:p>
    <w:p w14:paraId="04C42CA6" w14:textId="1A4DAF60" w:rsidR="00CF37AA" w:rsidRDefault="00CF37AA">
      <w:pPr>
        <w:pStyle w:val="TableofFigures"/>
        <w:tabs>
          <w:tab w:val="right" w:leader="dot" w:pos="9350"/>
        </w:tabs>
        <w:rPr>
          <w:ins w:id="326" w:author="kunnu vrma" w:date="2024-05-19T20:03:00Z" w16du:dateUtc="2024-05-20T03:03:00Z"/>
          <w:rFonts w:eastAsiaTheme="minorEastAsia" w:cstheme="minorBidi"/>
          <w:caps w:val="0"/>
          <w:noProof/>
          <w:kern w:val="2"/>
          <w:sz w:val="24"/>
          <w:szCs w:val="24"/>
          <w:lang w:val="en-CA" w:eastAsia="en-CA"/>
          <w14:ligatures w14:val="standardContextual"/>
        </w:rPr>
      </w:pPr>
      <w:ins w:id="32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14: Top 10 Congested routes in the city</w:t>
        </w:r>
        <w:r>
          <w:rPr>
            <w:noProof/>
            <w:webHidden/>
          </w:rPr>
          <w:tab/>
        </w:r>
        <w:r>
          <w:rPr>
            <w:noProof/>
            <w:webHidden/>
          </w:rPr>
          <w:fldChar w:fldCharType="begin"/>
        </w:r>
        <w:r>
          <w:rPr>
            <w:noProof/>
            <w:webHidden/>
          </w:rPr>
          <w:instrText xml:space="preserve"> PAGEREF _Toc167041517 \h </w:instrText>
        </w:r>
        <w:r>
          <w:rPr>
            <w:noProof/>
            <w:webHidden/>
          </w:rPr>
        </w:r>
      </w:ins>
      <w:r>
        <w:rPr>
          <w:noProof/>
          <w:webHidden/>
        </w:rPr>
        <w:fldChar w:fldCharType="separate"/>
      </w:r>
      <w:ins w:id="328" w:author="kunnu vrma" w:date="2024-05-19T20:04:00Z" w16du:dateUtc="2024-05-20T03:04:00Z">
        <w:r w:rsidR="00CB18E6">
          <w:rPr>
            <w:noProof/>
            <w:webHidden/>
          </w:rPr>
          <w:t>19</w:t>
        </w:r>
      </w:ins>
      <w:ins w:id="329" w:author="kunnu vrma" w:date="2024-05-19T20:03:00Z" w16du:dateUtc="2024-05-20T03:03:00Z">
        <w:r>
          <w:rPr>
            <w:noProof/>
            <w:webHidden/>
          </w:rPr>
          <w:fldChar w:fldCharType="end"/>
        </w:r>
        <w:r w:rsidRPr="003F6C4D">
          <w:rPr>
            <w:rStyle w:val="Hyperlink"/>
            <w:noProof/>
          </w:rPr>
          <w:fldChar w:fldCharType="end"/>
        </w:r>
      </w:ins>
    </w:p>
    <w:p w14:paraId="74F1885C" w14:textId="0FF5BEDD" w:rsidR="00CF37AA" w:rsidRDefault="00CF37AA">
      <w:pPr>
        <w:pStyle w:val="TableofFigures"/>
        <w:tabs>
          <w:tab w:val="right" w:leader="dot" w:pos="9350"/>
        </w:tabs>
        <w:rPr>
          <w:ins w:id="330" w:author="kunnu vrma" w:date="2024-05-19T20:03:00Z" w16du:dateUtc="2024-05-20T03:03:00Z"/>
          <w:rFonts w:eastAsiaTheme="minorEastAsia" w:cstheme="minorBidi"/>
          <w:caps w:val="0"/>
          <w:noProof/>
          <w:kern w:val="2"/>
          <w:sz w:val="24"/>
          <w:szCs w:val="24"/>
          <w:lang w:val="en-CA" w:eastAsia="en-CA"/>
          <w14:ligatures w14:val="standardContextual"/>
        </w:rPr>
      </w:pPr>
      <w:ins w:id="33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15: Code for Route Analysis</w:t>
        </w:r>
        <w:r>
          <w:rPr>
            <w:noProof/>
            <w:webHidden/>
          </w:rPr>
          <w:tab/>
        </w:r>
        <w:r>
          <w:rPr>
            <w:noProof/>
            <w:webHidden/>
          </w:rPr>
          <w:fldChar w:fldCharType="begin"/>
        </w:r>
        <w:r>
          <w:rPr>
            <w:noProof/>
            <w:webHidden/>
          </w:rPr>
          <w:instrText xml:space="preserve"> PAGEREF _Toc167041518 \h </w:instrText>
        </w:r>
        <w:r>
          <w:rPr>
            <w:noProof/>
            <w:webHidden/>
          </w:rPr>
        </w:r>
      </w:ins>
      <w:r>
        <w:rPr>
          <w:noProof/>
          <w:webHidden/>
        </w:rPr>
        <w:fldChar w:fldCharType="separate"/>
      </w:r>
      <w:ins w:id="332" w:author="kunnu vrma" w:date="2024-05-19T20:04:00Z" w16du:dateUtc="2024-05-20T03:04:00Z">
        <w:r w:rsidR="00CB18E6">
          <w:rPr>
            <w:noProof/>
            <w:webHidden/>
          </w:rPr>
          <w:t>20</w:t>
        </w:r>
      </w:ins>
      <w:ins w:id="333" w:author="kunnu vrma" w:date="2024-05-19T20:03:00Z" w16du:dateUtc="2024-05-20T03:03:00Z">
        <w:r>
          <w:rPr>
            <w:noProof/>
            <w:webHidden/>
          </w:rPr>
          <w:fldChar w:fldCharType="end"/>
        </w:r>
        <w:r w:rsidRPr="003F6C4D">
          <w:rPr>
            <w:rStyle w:val="Hyperlink"/>
            <w:noProof/>
          </w:rPr>
          <w:fldChar w:fldCharType="end"/>
        </w:r>
      </w:ins>
    </w:p>
    <w:p w14:paraId="71092A21" w14:textId="01350CAF" w:rsidR="00CF37AA" w:rsidRDefault="00CF37AA">
      <w:pPr>
        <w:pStyle w:val="TableofFigures"/>
        <w:tabs>
          <w:tab w:val="right" w:leader="dot" w:pos="9350"/>
        </w:tabs>
        <w:rPr>
          <w:ins w:id="334" w:author="kunnu vrma" w:date="2024-05-19T20:03:00Z" w16du:dateUtc="2024-05-20T03:03:00Z"/>
          <w:rFonts w:eastAsiaTheme="minorEastAsia" w:cstheme="minorBidi"/>
          <w:caps w:val="0"/>
          <w:noProof/>
          <w:kern w:val="2"/>
          <w:sz w:val="24"/>
          <w:szCs w:val="24"/>
          <w:lang w:val="en-CA" w:eastAsia="en-CA"/>
          <w14:ligatures w14:val="standardContextual"/>
        </w:rPr>
      </w:pPr>
      <w:ins w:id="33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"_Toc167041519"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16: Scatter plot showing relationship between Temperature and traffic</w:t>
        </w:r>
        <w:r>
          <w:rPr>
            <w:noProof/>
            <w:webHidden/>
          </w:rPr>
          <w:tab/>
        </w:r>
        <w:r>
          <w:rPr>
            <w:noProof/>
            <w:webHidden/>
          </w:rPr>
          <w:fldChar w:fldCharType="begin"/>
        </w:r>
        <w:r>
          <w:rPr>
            <w:noProof/>
            <w:webHidden/>
          </w:rPr>
          <w:instrText xml:space="preserve"> PAGEREF _Toc167041519 \h </w:instrText>
        </w:r>
        <w:r>
          <w:rPr>
            <w:noProof/>
            <w:webHidden/>
          </w:rPr>
        </w:r>
      </w:ins>
      <w:r>
        <w:rPr>
          <w:noProof/>
          <w:webHidden/>
        </w:rPr>
        <w:fldChar w:fldCharType="separate"/>
      </w:r>
      <w:ins w:id="336" w:author="kunnu vrma" w:date="2024-05-19T20:04:00Z" w16du:dateUtc="2024-05-20T03:04:00Z">
        <w:r w:rsidR="00CB18E6">
          <w:rPr>
            <w:noProof/>
            <w:webHidden/>
          </w:rPr>
          <w:t>20</w:t>
        </w:r>
      </w:ins>
      <w:ins w:id="337" w:author="kunnu vrma" w:date="2024-05-19T20:03:00Z" w16du:dateUtc="2024-05-20T03:03:00Z">
        <w:r>
          <w:rPr>
            <w:noProof/>
            <w:webHidden/>
          </w:rPr>
          <w:fldChar w:fldCharType="end"/>
        </w:r>
        <w:r w:rsidRPr="003F6C4D">
          <w:rPr>
            <w:rStyle w:val="Hyperlink"/>
            <w:noProof/>
          </w:rPr>
          <w:fldChar w:fldCharType="end"/>
        </w:r>
      </w:ins>
    </w:p>
    <w:p w14:paraId="07A225CF" w14:textId="51F9F157" w:rsidR="00CF37AA" w:rsidRDefault="00CF37AA">
      <w:pPr>
        <w:pStyle w:val="TableofFigures"/>
        <w:tabs>
          <w:tab w:val="right" w:leader="dot" w:pos="9350"/>
        </w:tabs>
        <w:rPr>
          <w:ins w:id="338" w:author="kunnu vrma" w:date="2024-05-19T20:03:00Z" w16du:dateUtc="2024-05-20T03:03:00Z"/>
          <w:rFonts w:eastAsiaTheme="minorEastAsia" w:cstheme="minorBidi"/>
          <w:caps w:val="0"/>
          <w:noProof/>
          <w:kern w:val="2"/>
          <w:sz w:val="24"/>
          <w:szCs w:val="24"/>
          <w:lang w:val="en-CA" w:eastAsia="en-CA"/>
          <w14:ligatures w14:val="standardContextual"/>
        </w:rPr>
      </w:pPr>
      <w:ins w:id="33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17: Code for Scatter Plot</w:t>
        </w:r>
        <w:r>
          <w:rPr>
            <w:noProof/>
            <w:webHidden/>
          </w:rPr>
          <w:tab/>
        </w:r>
        <w:r>
          <w:rPr>
            <w:noProof/>
            <w:webHidden/>
          </w:rPr>
          <w:fldChar w:fldCharType="begin"/>
        </w:r>
        <w:r>
          <w:rPr>
            <w:noProof/>
            <w:webHidden/>
          </w:rPr>
          <w:instrText xml:space="preserve"> PAGEREF _Toc167041520 \h </w:instrText>
        </w:r>
        <w:r>
          <w:rPr>
            <w:noProof/>
            <w:webHidden/>
          </w:rPr>
        </w:r>
      </w:ins>
      <w:r>
        <w:rPr>
          <w:noProof/>
          <w:webHidden/>
        </w:rPr>
        <w:fldChar w:fldCharType="separate"/>
      </w:r>
      <w:ins w:id="340" w:author="kunnu vrma" w:date="2024-05-19T20:04:00Z" w16du:dateUtc="2024-05-20T03:04:00Z">
        <w:r w:rsidR="00CB18E6">
          <w:rPr>
            <w:noProof/>
            <w:webHidden/>
          </w:rPr>
          <w:t>21</w:t>
        </w:r>
      </w:ins>
      <w:ins w:id="341" w:author="kunnu vrma" w:date="2024-05-19T20:03:00Z" w16du:dateUtc="2024-05-20T03:03:00Z">
        <w:r>
          <w:rPr>
            <w:noProof/>
            <w:webHidden/>
          </w:rPr>
          <w:fldChar w:fldCharType="end"/>
        </w:r>
        <w:r w:rsidRPr="003F6C4D">
          <w:rPr>
            <w:rStyle w:val="Hyperlink"/>
            <w:noProof/>
          </w:rPr>
          <w:fldChar w:fldCharType="end"/>
        </w:r>
      </w:ins>
    </w:p>
    <w:p w14:paraId="72912660" w14:textId="0028C2A8" w:rsidR="00CF37AA" w:rsidRDefault="00CF37AA">
      <w:pPr>
        <w:pStyle w:val="TableofFigures"/>
        <w:tabs>
          <w:tab w:val="right" w:leader="dot" w:pos="9350"/>
        </w:tabs>
        <w:rPr>
          <w:ins w:id="342" w:author="kunnu vrma" w:date="2024-05-19T20:03:00Z" w16du:dateUtc="2024-05-20T03:03:00Z"/>
          <w:rFonts w:eastAsiaTheme="minorEastAsia" w:cstheme="minorBidi"/>
          <w:caps w:val="0"/>
          <w:noProof/>
          <w:kern w:val="2"/>
          <w:sz w:val="24"/>
          <w:szCs w:val="24"/>
          <w:lang w:val="en-CA" w:eastAsia="en-CA"/>
          <w14:ligatures w14:val="standardContextual"/>
        </w:rPr>
      </w:pPr>
      <w:ins w:id="34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18: Climate Data Distribution: Temperature and Precipitation Histograms</w:t>
        </w:r>
        <w:r>
          <w:rPr>
            <w:noProof/>
            <w:webHidden/>
          </w:rPr>
          <w:tab/>
        </w:r>
        <w:r>
          <w:rPr>
            <w:noProof/>
            <w:webHidden/>
          </w:rPr>
          <w:fldChar w:fldCharType="begin"/>
        </w:r>
        <w:r>
          <w:rPr>
            <w:noProof/>
            <w:webHidden/>
          </w:rPr>
          <w:instrText xml:space="preserve"> PAGEREF _Toc167041521 \h </w:instrText>
        </w:r>
        <w:r>
          <w:rPr>
            <w:noProof/>
            <w:webHidden/>
          </w:rPr>
        </w:r>
      </w:ins>
      <w:r>
        <w:rPr>
          <w:noProof/>
          <w:webHidden/>
        </w:rPr>
        <w:fldChar w:fldCharType="separate"/>
      </w:r>
      <w:ins w:id="344" w:author="kunnu vrma" w:date="2024-05-19T20:04:00Z" w16du:dateUtc="2024-05-20T03:04:00Z">
        <w:r w:rsidR="00CB18E6">
          <w:rPr>
            <w:noProof/>
            <w:webHidden/>
          </w:rPr>
          <w:t>21</w:t>
        </w:r>
      </w:ins>
      <w:ins w:id="345" w:author="kunnu vrma" w:date="2024-05-19T20:03:00Z" w16du:dateUtc="2024-05-20T03:03:00Z">
        <w:r>
          <w:rPr>
            <w:noProof/>
            <w:webHidden/>
          </w:rPr>
          <w:fldChar w:fldCharType="end"/>
        </w:r>
        <w:r w:rsidRPr="003F6C4D">
          <w:rPr>
            <w:rStyle w:val="Hyperlink"/>
            <w:noProof/>
          </w:rPr>
          <w:fldChar w:fldCharType="end"/>
        </w:r>
      </w:ins>
    </w:p>
    <w:p w14:paraId="457A2936" w14:textId="0C73FDDE" w:rsidR="00CF37AA" w:rsidRDefault="00CF37AA">
      <w:pPr>
        <w:pStyle w:val="TableofFigures"/>
        <w:tabs>
          <w:tab w:val="right" w:leader="dot" w:pos="9350"/>
        </w:tabs>
        <w:rPr>
          <w:ins w:id="346" w:author="kunnu vrma" w:date="2024-05-19T20:03:00Z" w16du:dateUtc="2024-05-20T03:03:00Z"/>
          <w:rFonts w:eastAsiaTheme="minorEastAsia" w:cstheme="minorBidi"/>
          <w:caps w:val="0"/>
          <w:noProof/>
          <w:kern w:val="2"/>
          <w:sz w:val="24"/>
          <w:szCs w:val="24"/>
          <w:lang w:val="en-CA" w:eastAsia="en-CA"/>
          <w14:ligatures w14:val="standardContextual"/>
        </w:rPr>
      </w:pPr>
      <w:ins w:id="34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19: Code for Histograms showing Weather variables</w:t>
        </w:r>
        <w:r>
          <w:rPr>
            <w:noProof/>
            <w:webHidden/>
          </w:rPr>
          <w:tab/>
        </w:r>
        <w:r>
          <w:rPr>
            <w:noProof/>
            <w:webHidden/>
          </w:rPr>
          <w:fldChar w:fldCharType="begin"/>
        </w:r>
        <w:r>
          <w:rPr>
            <w:noProof/>
            <w:webHidden/>
          </w:rPr>
          <w:instrText xml:space="preserve"> PAGEREF _Toc167041522 \h </w:instrText>
        </w:r>
        <w:r>
          <w:rPr>
            <w:noProof/>
            <w:webHidden/>
          </w:rPr>
        </w:r>
      </w:ins>
      <w:r>
        <w:rPr>
          <w:noProof/>
          <w:webHidden/>
        </w:rPr>
        <w:fldChar w:fldCharType="separate"/>
      </w:r>
      <w:ins w:id="348" w:author="kunnu vrma" w:date="2024-05-19T20:04:00Z" w16du:dateUtc="2024-05-20T03:04:00Z">
        <w:r w:rsidR="00CB18E6">
          <w:rPr>
            <w:noProof/>
            <w:webHidden/>
          </w:rPr>
          <w:t>22</w:t>
        </w:r>
      </w:ins>
      <w:ins w:id="349" w:author="kunnu vrma" w:date="2024-05-19T20:03:00Z" w16du:dateUtc="2024-05-20T03:03:00Z">
        <w:r>
          <w:rPr>
            <w:noProof/>
            <w:webHidden/>
          </w:rPr>
          <w:fldChar w:fldCharType="end"/>
        </w:r>
        <w:r w:rsidRPr="003F6C4D">
          <w:rPr>
            <w:rStyle w:val="Hyperlink"/>
            <w:noProof/>
          </w:rPr>
          <w:fldChar w:fldCharType="end"/>
        </w:r>
      </w:ins>
    </w:p>
    <w:p w14:paraId="7A8BCBAA" w14:textId="7C54F8ED" w:rsidR="00CF37AA" w:rsidRDefault="00CF37AA">
      <w:pPr>
        <w:pStyle w:val="TableofFigures"/>
        <w:tabs>
          <w:tab w:val="right" w:leader="dot" w:pos="9350"/>
        </w:tabs>
        <w:rPr>
          <w:ins w:id="350" w:author="kunnu vrma" w:date="2024-05-19T20:03:00Z" w16du:dateUtc="2024-05-20T03:03:00Z"/>
          <w:rFonts w:eastAsiaTheme="minorEastAsia" w:cstheme="minorBidi"/>
          <w:caps w:val="0"/>
          <w:noProof/>
          <w:kern w:val="2"/>
          <w:sz w:val="24"/>
          <w:szCs w:val="24"/>
          <w:lang w:val="en-CA" w:eastAsia="en-CA"/>
          <w14:ligatures w14:val="standardContextual"/>
        </w:rPr>
      </w:pPr>
      <w:ins w:id="35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20: Real-time traffic insights such as Distance, Duration, Traffic Incidents, and Alternative Routes</w:t>
        </w:r>
        <w:r>
          <w:rPr>
            <w:noProof/>
            <w:webHidden/>
          </w:rPr>
          <w:tab/>
        </w:r>
        <w:r>
          <w:rPr>
            <w:noProof/>
            <w:webHidden/>
          </w:rPr>
          <w:fldChar w:fldCharType="begin"/>
        </w:r>
        <w:r>
          <w:rPr>
            <w:noProof/>
            <w:webHidden/>
          </w:rPr>
          <w:instrText xml:space="preserve"> PAGEREF _Toc167041523 \h </w:instrText>
        </w:r>
        <w:r>
          <w:rPr>
            <w:noProof/>
            <w:webHidden/>
          </w:rPr>
        </w:r>
      </w:ins>
      <w:r>
        <w:rPr>
          <w:noProof/>
          <w:webHidden/>
        </w:rPr>
        <w:fldChar w:fldCharType="separate"/>
      </w:r>
      <w:ins w:id="352" w:author="kunnu vrma" w:date="2024-05-19T20:04:00Z" w16du:dateUtc="2024-05-20T03:04:00Z">
        <w:r w:rsidR="00CB18E6">
          <w:rPr>
            <w:noProof/>
            <w:webHidden/>
          </w:rPr>
          <w:t>22</w:t>
        </w:r>
      </w:ins>
      <w:ins w:id="353" w:author="kunnu vrma" w:date="2024-05-19T20:03:00Z" w16du:dateUtc="2024-05-20T03:03:00Z">
        <w:r>
          <w:rPr>
            <w:noProof/>
            <w:webHidden/>
          </w:rPr>
          <w:fldChar w:fldCharType="end"/>
        </w:r>
        <w:r w:rsidRPr="003F6C4D">
          <w:rPr>
            <w:rStyle w:val="Hyperlink"/>
            <w:noProof/>
          </w:rPr>
          <w:fldChar w:fldCharType="end"/>
        </w:r>
      </w:ins>
    </w:p>
    <w:p w14:paraId="60112ACC" w14:textId="12B1759E" w:rsidR="00CF37AA" w:rsidRDefault="00CF37AA">
      <w:pPr>
        <w:pStyle w:val="TableofFigures"/>
        <w:tabs>
          <w:tab w:val="right" w:leader="dot" w:pos="9350"/>
        </w:tabs>
        <w:rPr>
          <w:ins w:id="354" w:author="kunnu vrma" w:date="2024-05-19T20:03:00Z" w16du:dateUtc="2024-05-20T03:03:00Z"/>
          <w:rFonts w:eastAsiaTheme="minorEastAsia" w:cstheme="minorBidi"/>
          <w:caps w:val="0"/>
          <w:noProof/>
          <w:kern w:val="2"/>
          <w:sz w:val="24"/>
          <w:szCs w:val="24"/>
          <w:lang w:val="en-CA" w:eastAsia="en-CA"/>
          <w14:ligatures w14:val="standardContextual"/>
        </w:rPr>
      </w:pPr>
      <w:ins w:id="35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21: Real-time traffic insight for Public Transit data from Origin to destination</w:t>
        </w:r>
        <w:r>
          <w:rPr>
            <w:noProof/>
            <w:webHidden/>
          </w:rPr>
          <w:tab/>
        </w:r>
        <w:r>
          <w:rPr>
            <w:noProof/>
            <w:webHidden/>
          </w:rPr>
          <w:fldChar w:fldCharType="begin"/>
        </w:r>
        <w:r>
          <w:rPr>
            <w:noProof/>
            <w:webHidden/>
          </w:rPr>
          <w:instrText xml:space="preserve"> PAGEREF _Toc167041524 \h </w:instrText>
        </w:r>
        <w:r>
          <w:rPr>
            <w:noProof/>
            <w:webHidden/>
          </w:rPr>
        </w:r>
      </w:ins>
      <w:r>
        <w:rPr>
          <w:noProof/>
          <w:webHidden/>
        </w:rPr>
        <w:fldChar w:fldCharType="separate"/>
      </w:r>
      <w:ins w:id="356" w:author="kunnu vrma" w:date="2024-05-19T20:04:00Z" w16du:dateUtc="2024-05-20T03:04:00Z">
        <w:r w:rsidR="00CB18E6">
          <w:rPr>
            <w:noProof/>
            <w:webHidden/>
          </w:rPr>
          <w:t>23</w:t>
        </w:r>
      </w:ins>
      <w:ins w:id="357" w:author="kunnu vrma" w:date="2024-05-19T20:03:00Z" w16du:dateUtc="2024-05-20T03:03:00Z">
        <w:r>
          <w:rPr>
            <w:noProof/>
            <w:webHidden/>
          </w:rPr>
          <w:fldChar w:fldCharType="end"/>
        </w:r>
        <w:r w:rsidRPr="003F6C4D">
          <w:rPr>
            <w:rStyle w:val="Hyperlink"/>
            <w:noProof/>
          </w:rPr>
          <w:fldChar w:fldCharType="end"/>
        </w:r>
      </w:ins>
    </w:p>
    <w:p w14:paraId="0DA3BFA3" w14:textId="5A1BB761" w:rsidR="00CF37AA" w:rsidRDefault="00CF37AA">
      <w:pPr>
        <w:pStyle w:val="TableofFigures"/>
        <w:tabs>
          <w:tab w:val="right" w:leader="dot" w:pos="9350"/>
        </w:tabs>
        <w:rPr>
          <w:ins w:id="358" w:author="kunnu vrma" w:date="2024-05-19T20:03:00Z" w16du:dateUtc="2024-05-20T03:03:00Z"/>
          <w:rFonts w:eastAsiaTheme="minorEastAsia" w:cstheme="minorBidi"/>
          <w:caps w:val="0"/>
          <w:noProof/>
          <w:kern w:val="2"/>
          <w:sz w:val="24"/>
          <w:szCs w:val="24"/>
          <w:lang w:val="en-CA" w:eastAsia="en-CA"/>
          <w14:ligatures w14:val="standardContextual"/>
        </w:rPr>
      </w:pPr>
      <w:ins w:id="35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22: Flowchart Sequence Diagram</w:t>
        </w:r>
        <w:r>
          <w:rPr>
            <w:noProof/>
            <w:webHidden/>
          </w:rPr>
          <w:tab/>
        </w:r>
        <w:r>
          <w:rPr>
            <w:noProof/>
            <w:webHidden/>
          </w:rPr>
          <w:fldChar w:fldCharType="begin"/>
        </w:r>
        <w:r>
          <w:rPr>
            <w:noProof/>
            <w:webHidden/>
          </w:rPr>
          <w:instrText xml:space="preserve"> PAGEREF _Toc167041525 \h </w:instrText>
        </w:r>
        <w:r>
          <w:rPr>
            <w:noProof/>
            <w:webHidden/>
          </w:rPr>
        </w:r>
      </w:ins>
      <w:r>
        <w:rPr>
          <w:noProof/>
          <w:webHidden/>
        </w:rPr>
        <w:fldChar w:fldCharType="separate"/>
      </w:r>
      <w:ins w:id="360" w:author="kunnu vrma" w:date="2024-05-19T20:04:00Z" w16du:dateUtc="2024-05-20T03:04:00Z">
        <w:r w:rsidR="00CB18E6">
          <w:rPr>
            <w:noProof/>
            <w:webHidden/>
          </w:rPr>
          <w:t>24</w:t>
        </w:r>
      </w:ins>
      <w:ins w:id="361" w:author="kunnu vrma" w:date="2024-05-19T20:03:00Z" w16du:dateUtc="2024-05-20T03:03:00Z">
        <w:r>
          <w:rPr>
            <w:noProof/>
            <w:webHidden/>
          </w:rPr>
          <w:fldChar w:fldCharType="end"/>
        </w:r>
        <w:r w:rsidRPr="003F6C4D">
          <w:rPr>
            <w:rStyle w:val="Hyperlink"/>
            <w:noProof/>
          </w:rPr>
          <w:fldChar w:fldCharType="end"/>
        </w:r>
      </w:ins>
    </w:p>
    <w:p w14:paraId="5DFB766D" w14:textId="481EA28F" w:rsidR="00CF37AA" w:rsidRDefault="00CF37AA">
      <w:pPr>
        <w:pStyle w:val="TableofFigures"/>
        <w:tabs>
          <w:tab w:val="right" w:leader="dot" w:pos="9350"/>
        </w:tabs>
        <w:rPr>
          <w:ins w:id="362" w:author="kunnu vrma" w:date="2024-05-19T20:03:00Z" w16du:dateUtc="2024-05-20T03:03:00Z"/>
          <w:rFonts w:eastAsiaTheme="minorEastAsia" w:cstheme="minorBidi"/>
          <w:caps w:val="0"/>
          <w:noProof/>
          <w:kern w:val="2"/>
          <w:sz w:val="24"/>
          <w:szCs w:val="24"/>
          <w:lang w:val="en-CA" w:eastAsia="en-CA"/>
          <w14:ligatures w14:val="standardContextual"/>
        </w:rPr>
      </w:pPr>
      <w:ins w:id="36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23: Network diagram of requests flowing in the system</w:t>
        </w:r>
        <w:r>
          <w:rPr>
            <w:noProof/>
            <w:webHidden/>
          </w:rPr>
          <w:tab/>
        </w:r>
        <w:r>
          <w:rPr>
            <w:noProof/>
            <w:webHidden/>
          </w:rPr>
          <w:fldChar w:fldCharType="begin"/>
        </w:r>
        <w:r>
          <w:rPr>
            <w:noProof/>
            <w:webHidden/>
          </w:rPr>
          <w:instrText xml:space="preserve"> PAGEREF _Toc167041526 \h </w:instrText>
        </w:r>
        <w:r>
          <w:rPr>
            <w:noProof/>
            <w:webHidden/>
          </w:rPr>
        </w:r>
      </w:ins>
      <w:r>
        <w:rPr>
          <w:noProof/>
          <w:webHidden/>
        </w:rPr>
        <w:fldChar w:fldCharType="separate"/>
      </w:r>
      <w:ins w:id="364" w:author="kunnu vrma" w:date="2024-05-19T20:04:00Z" w16du:dateUtc="2024-05-20T03:04:00Z">
        <w:r w:rsidR="00CB18E6">
          <w:rPr>
            <w:noProof/>
            <w:webHidden/>
          </w:rPr>
          <w:t>25</w:t>
        </w:r>
      </w:ins>
      <w:ins w:id="365" w:author="kunnu vrma" w:date="2024-05-19T20:03:00Z" w16du:dateUtc="2024-05-20T03:03:00Z">
        <w:r>
          <w:rPr>
            <w:noProof/>
            <w:webHidden/>
          </w:rPr>
          <w:fldChar w:fldCharType="end"/>
        </w:r>
        <w:r w:rsidRPr="003F6C4D">
          <w:rPr>
            <w:rStyle w:val="Hyperlink"/>
            <w:noProof/>
          </w:rPr>
          <w:fldChar w:fldCharType="end"/>
        </w:r>
      </w:ins>
    </w:p>
    <w:p w14:paraId="12FB25DE" w14:textId="2B98F3FC" w:rsidR="00CF37AA" w:rsidRDefault="00CF37AA">
      <w:pPr>
        <w:pStyle w:val="TableofFigures"/>
        <w:tabs>
          <w:tab w:val="right" w:leader="dot" w:pos="9350"/>
        </w:tabs>
        <w:rPr>
          <w:ins w:id="366" w:author="kunnu vrma" w:date="2024-05-19T20:03:00Z" w16du:dateUtc="2024-05-20T03:03:00Z"/>
          <w:rFonts w:eastAsiaTheme="minorEastAsia" w:cstheme="minorBidi"/>
          <w:caps w:val="0"/>
          <w:noProof/>
          <w:kern w:val="2"/>
          <w:sz w:val="24"/>
          <w:szCs w:val="24"/>
          <w:lang w:val="en-CA" w:eastAsia="en-CA"/>
          <w14:ligatures w14:val="standardContextual"/>
        </w:rPr>
      </w:pPr>
      <w:ins w:id="36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24: State Diagram for Random Forest Model for Predictive Modelling</w:t>
        </w:r>
        <w:r>
          <w:rPr>
            <w:noProof/>
            <w:webHidden/>
          </w:rPr>
          <w:tab/>
        </w:r>
        <w:r>
          <w:rPr>
            <w:noProof/>
            <w:webHidden/>
          </w:rPr>
          <w:fldChar w:fldCharType="begin"/>
        </w:r>
        <w:r>
          <w:rPr>
            <w:noProof/>
            <w:webHidden/>
          </w:rPr>
          <w:instrText xml:space="preserve"> PAGEREF _Toc167041527 \h </w:instrText>
        </w:r>
        <w:r>
          <w:rPr>
            <w:noProof/>
            <w:webHidden/>
          </w:rPr>
        </w:r>
      </w:ins>
      <w:r>
        <w:rPr>
          <w:noProof/>
          <w:webHidden/>
        </w:rPr>
        <w:fldChar w:fldCharType="separate"/>
      </w:r>
      <w:ins w:id="368" w:author="kunnu vrma" w:date="2024-05-19T20:04:00Z" w16du:dateUtc="2024-05-20T03:04:00Z">
        <w:r w:rsidR="00CB18E6">
          <w:rPr>
            <w:noProof/>
            <w:webHidden/>
          </w:rPr>
          <w:t>26</w:t>
        </w:r>
      </w:ins>
      <w:ins w:id="369" w:author="kunnu vrma" w:date="2024-05-19T20:03:00Z" w16du:dateUtc="2024-05-20T03:03:00Z">
        <w:r>
          <w:rPr>
            <w:noProof/>
            <w:webHidden/>
          </w:rPr>
          <w:fldChar w:fldCharType="end"/>
        </w:r>
        <w:r w:rsidRPr="003F6C4D">
          <w:rPr>
            <w:rStyle w:val="Hyperlink"/>
            <w:noProof/>
          </w:rPr>
          <w:fldChar w:fldCharType="end"/>
        </w:r>
      </w:ins>
    </w:p>
    <w:p w14:paraId="47E86933" w14:textId="6F8A66D4" w:rsidR="00CF37AA" w:rsidRDefault="00CF37AA">
      <w:pPr>
        <w:pStyle w:val="TableofFigures"/>
        <w:tabs>
          <w:tab w:val="right" w:leader="dot" w:pos="9350"/>
        </w:tabs>
        <w:rPr>
          <w:ins w:id="370" w:author="kunnu vrma" w:date="2024-05-19T20:03:00Z" w16du:dateUtc="2024-05-20T03:03:00Z"/>
          <w:rFonts w:eastAsiaTheme="minorEastAsia" w:cstheme="minorBidi"/>
          <w:caps w:val="0"/>
          <w:noProof/>
          <w:kern w:val="2"/>
          <w:sz w:val="24"/>
          <w:szCs w:val="24"/>
          <w:lang w:val="en-CA" w:eastAsia="en-CA"/>
          <w14:ligatures w14:val="standardContextual"/>
        </w:rPr>
      </w:pPr>
      <w:ins w:id="37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25: Test Case 1 – Entering all valid inputs</w:t>
        </w:r>
        <w:r>
          <w:rPr>
            <w:noProof/>
            <w:webHidden/>
          </w:rPr>
          <w:tab/>
        </w:r>
        <w:r>
          <w:rPr>
            <w:noProof/>
            <w:webHidden/>
          </w:rPr>
          <w:fldChar w:fldCharType="begin"/>
        </w:r>
        <w:r>
          <w:rPr>
            <w:noProof/>
            <w:webHidden/>
          </w:rPr>
          <w:instrText xml:space="preserve"> PAGEREF _Toc167041528 \h </w:instrText>
        </w:r>
        <w:r>
          <w:rPr>
            <w:noProof/>
            <w:webHidden/>
          </w:rPr>
        </w:r>
      </w:ins>
      <w:r>
        <w:rPr>
          <w:noProof/>
          <w:webHidden/>
        </w:rPr>
        <w:fldChar w:fldCharType="separate"/>
      </w:r>
      <w:ins w:id="372" w:author="kunnu vrma" w:date="2024-05-19T20:04:00Z" w16du:dateUtc="2024-05-20T03:04:00Z">
        <w:r w:rsidR="00CB18E6">
          <w:rPr>
            <w:noProof/>
            <w:webHidden/>
          </w:rPr>
          <w:t>27</w:t>
        </w:r>
      </w:ins>
      <w:ins w:id="373" w:author="kunnu vrma" w:date="2024-05-19T20:03:00Z" w16du:dateUtc="2024-05-20T03:03:00Z">
        <w:r>
          <w:rPr>
            <w:noProof/>
            <w:webHidden/>
          </w:rPr>
          <w:fldChar w:fldCharType="end"/>
        </w:r>
        <w:r w:rsidRPr="003F6C4D">
          <w:rPr>
            <w:rStyle w:val="Hyperlink"/>
            <w:noProof/>
          </w:rPr>
          <w:fldChar w:fldCharType="end"/>
        </w:r>
      </w:ins>
    </w:p>
    <w:p w14:paraId="3A18A22B" w14:textId="79CB65E2" w:rsidR="00CF37AA" w:rsidRDefault="00CF37AA">
      <w:pPr>
        <w:pStyle w:val="TableofFigures"/>
        <w:tabs>
          <w:tab w:val="right" w:leader="dot" w:pos="9350"/>
        </w:tabs>
        <w:rPr>
          <w:ins w:id="374" w:author="kunnu vrma" w:date="2024-05-19T20:03:00Z" w16du:dateUtc="2024-05-20T03:03:00Z"/>
          <w:rFonts w:eastAsiaTheme="minorEastAsia" w:cstheme="minorBidi"/>
          <w:caps w:val="0"/>
          <w:noProof/>
          <w:kern w:val="2"/>
          <w:sz w:val="24"/>
          <w:szCs w:val="24"/>
          <w:lang w:val="en-CA" w:eastAsia="en-CA"/>
          <w14:ligatures w14:val="standardContextual"/>
        </w:rPr>
      </w:pPr>
      <w:ins w:id="37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"_Toc167041529"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26: Test Case 2 – Traffic Data Retrieval (Success)</w:t>
        </w:r>
        <w:r>
          <w:rPr>
            <w:noProof/>
            <w:webHidden/>
          </w:rPr>
          <w:tab/>
        </w:r>
        <w:r>
          <w:rPr>
            <w:noProof/>
            <w:webHidden/>
          </w:rPr>
          <w:fldChar w:fldCharType="begin"/>
        </w:r>
        <w:r>
          <w:rPr>
            <w:noProof/>
            <w:webHidden/>
          </w:rPr>
          <w:instrText xml:space="preserve"> PAGEREF _Toc167041529 \h </w:instrText>
        </w:r>
        <w:r>
          <w:rPr>
            <w:noProof/>
            <w:webHidden/>
          </w:rPr>
        </w:r>
      </w:ins>
      <w:r>
        <w:rPr>
          <w:noProof/>
          <w:webHidden/>
        </w:rPr>
        <w:fldChar w:fldCharType="separate"/>
      </w:r>
      <w:ins w:id="376" w:author="kunnu vrma" w:date="2024-05-19T20:04:00Z" w16du:dateUtc="2024-05-20T03:04:00Z">
        <w:r w:rsidR="00CB18E6">
          <w:rPr>
            <w:noProof/>
            <w:webHidden/>
          </w:rPr>
          <w:t>28</w:t>
        </w:r>
      </w:ins>
      <w:ins w:id="377" w:author="kunnu vrma" w:date="2024-05-19T20:03:00Z" w16du:dateUtc="2024-05-20T03:03:00Z">
        <w:r>
          <w:rPr>
            <w:noProof/>
            <w:webHidden/>
          </w:rPr>
          <w:fldChar w:fldCharType="end"/>
        </w:r>
        <w:r w:rsidRPr="003F6C4D">
          <w:rPr>
            <w:rStyle w:val="Hyperlink"/>
            <w:noProof/>
          </w:rPr>
          <w:fldChar w:fldCharType="end"/>
        </w:r>
      </w:ins>
    </w:p>
    <w:p w14:paraId="5E1220E3" w14:textId="125137F3" w:rsidR="00CF37AA" w:rsidRDefault="00CF37AA">
      <w:pPr>
        <w:pStyle w:val="TableofFigures"/>
        <w:tabs>
          <w:tab w:val="right" w:leader="dot" w:pos="9350"/>
        </w:tabs>
        <w:rPr>
          <w:ins w:id="378" w:author="kunnu vrma" w:date="2024-05-19T20:03:00Z" w16du:dateUtc="2024-05-20T03:03:00Z"/>
          <w:rFonts w:eastAsiaTheme="minorEastAsia" w:cstheme="minorBidi"/>
          <w:caps w:val="0"/>
          <w:noProof/>
          <w:kern w:val="2"/>
          <w:sz w:val="24"/>
          <w:szCs w:val="24"/>
          <w:lang w:val="en-CA" w:eastAsia="en-CA"/>
          <w14:ligatures w14:val="standardContextual"/>
        </w:rPr>
      </w:pPr>
      <w:ins w:id="37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27: Test Case 3 – Weather Data retrieval (Success)</w:t>
        </w:r>
        <w:r>
          <w:rPr>
            <w:noProof/>
            <w:webHidden/>
          </w:rPr>
          <w:tab/>
        </w:r>
        <w:r>
          <w:rPr>
            <w:noProof/>
            <w:webHidden/>
          </w:rPr>
          <w:fldChar w:fldCharType="begin"/>
        </w:r>
        <w:r>
          <w:rPr>
            <w:noProof/>
            <w:webHidden/>
          </w:rPr>
          <w:instrText xml:space="preserve"> PAGEREF _Toc167041530 \h </w:instrText>
        </w:r>
        <w:r>
          <w:rPr>
            <w:noProof/>
            <w:webHidden/>
          </w:rPr>
        </w:r>
      </w:ins>
      <w:r>
        <w:rPr>
          <w:noProof/>
          <w:webHidden/>
        </w:rPr>
        <w:fldChar w:fldCharType="separate"/>
      </w:r>
      <w:ins w:id="380" w:author="kunnu vrma" w:date="2024-05-19T20:04:00Z" w16du:dateUtc="2024-05-20T03:04:00Z">
        <w:r w:rsidR="00CB18E6">
          <w:rPr>
            <w:noProof/>
            <w:webHidden/>
          </w:rPr>
          <w:t>28</w:t>
        </w:r>
      </w:ins>
      <w:ins w:id="381" w:author="kunnu vrma" w:date="2024-05-19T20:03:00Z" w16du:dateUtc="2024-05-20T03:03:00Z">
        <w:r>
          <w:rPr>
            <w:noProof/>
            <w:webHidden/>
          </w:rPr>
          <w:fldChar w:fldCharType="end"/>
        </w:r>
        <w:r w:rsidRPr="003F6C4D">
          <w:rPr>
            <w:rStyle w:val="Hyperlink"/>
            <w:noProof/>
          </w:rPr>
          <w:fldChar w:fldCharType="end"/>
        </w:r>
      </w:ins>
    </w:p>
    <w:p w14:paraId="7884996D" w14:textId="281B855D" w:rsidR="00CF37AA" w:rsidRDefault="00CF37AA">
      <w:pPr>
        <w:pStyle w:val="TableofFigures"/>
        <w:tabs>
          <w:tab w:val="right" w:leader="dot" w:pos="9350"/>
        </w:tabs>
        <w:rPr>
          <w:ins w:id="382" w:author="kunnu vrma" w:date="2024-05-19T20:03:00Z" w16du:dateUtc="2024-05-20T03:03:00Z"/>
          <w:rFonts w:eastAsiaTheme="minorEastAsia" w:cstheme="minorBidi"/>
          <w:caps w:val="0"/>
          <w:noProof/>
          <w:kern w:val="2"/>
          <w:sz w:val="24"/>
          <w:szCs w:val="24"/>
          <w:lang w:val="en-CA" w:eastAsia="en-CA"/>
          <w14:ligatures w14:val="standardContextual"/>
        </w:rPr>
      </w:pPr>
      <w:ins w:id="38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28: Test Case 4 – Adding Invalid Input (for Origin)</w:t>
        </w:r>
        <w:r>
          <w:rPr>
            <w:noProof/>
            <w:webHidden/>
          </w:rPr>
          <w:tab/>
        </w:r>
        <w:r>
          <w:rPr>
            <w:noProof/>
            <w:webHidden/>
          </w:rPr>
          <w:fldChar w:fldCharType="begin"/>
        </w:r>
        <w:r>
          <w:rPr>
            <w:noProof/>
            <w:webHidden/>
          </w:rPr>
          <w:instrText xml:space="preserve"> PAGEREF _Toc167041531 \h </w:instrText>
        </w:r>
        <w:r>
          <w:rPr>
            <w:noProof/>
            <w:webHidden/>
          </w:rPr>
        </w:r>
      </w:ins>
      <w:r>
        <w:rPr>
          <w:noProof/>
          <w:webHidden/>
        </w:rPr>
        <w:fldChar w:fldCharType="separate"/>
      </w:r>
      <w:ins w:id="384" w:author="kunnu vrma" w:date="2024-05-19T20:04:00Z" w16du:dateUtc="2024-05-20T03:04:00Z">
        <w:r w:rsidR="00CB18E6">
          <w:rPr>
            <w:noProof/>
            <w:webHidden/>
          </w:rPr>
          <w:t>29</w:t>
        </w:r>
      </w:ins>
      <w:ins w:id="385" w:author="kunnu vrma" w:date="2024-05-19T20:03:00Z" w16du:dateUtc="2024-05-20T03:03:00Z">
        <w:r>
          <w:rPr>
            <w:noProof/>
            <w:webHidden/>
          </w:rPr>
          <w:fldChar w:fldCharType="end"/>
        </w:r>
        <w:r w:rsidRPr="003F6C4D">
          <w:rPr>
            <w:rStyle w:val="Hyperlink"/>
            <w:noProof/>
          </w:rPr>
          <w:fldChar w:fldCharType="end"/>
        </w:r>
      </w:ins>
    </w:p>
    <w:p w14:paraId="11FED932" w14:textId="73BF491E" w:rsidR="00CF37AA" w:rsidRDefault="00CF37AA">
      <w:pPr>
        <w:pStyle w:val="TableofFigures"/>
        <w:tabs>
          <w:tab w:val="right" w:leader="dot" w:pos="9350"/>
        </w:tabs>
        <w:rPr>
          <w:ins w:id="386" w:author="kunnu vrma" w:date="2024-05-19T20:03:00Z" w16du:dateUtc="2024-05-20T03:03:00Z"/>
          <w:rFonts w:eastAsiaTheme="minorEastAsia" w:cstheme="minorBidi"/>
          <w:caps w:val="0"/>
          <w:noProof/>
          <w:kern w:val="2"/>
          <w:sz w:val="24"/>
          <w:szCs w:val="24"/>
          <w:lang w:val="en-CA" w:eastAsia="en-CA"/>
          <w14:ligatures w14:val="standardContextual"/>
        </w:rPr>
      </w:pPr>
      <w:ins w:id="38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29: Test Case 5 – Adding Invalid Input (Destination)</w:t>
        </w:r>
        <w:r>
          <w:rPr>
            <w:noProof/>
            <w:webHidden/>
          </w:rPr>
          <w:tab/>
        </w:r>
        <w:r>
          <w:rPr>
            <w:noProof/>
            <w:webHidden/>
          </w:rPr>
          <w:fldChar w:fldCharType="begin"/>
        </w:r>
        <w:r>
          <w:rPr>
            <w:noProof/>
            <w:webHidden/>
          </w:rPr>
          <w:instrText xml:space="preserve"> PAGEREF _Toc167041532 \h </w:instrText>
        </w:r>
        <w:r>
          <w:rPr>
            <w:noProof/>
            <w:webHidden/>
          </w:rPr>
        </w:r>
      </w:ins>
      <w:r>
        <w:rPr>
          <w:noProof/>
          <w:webHidden/>
        </w:rPr>
        <w:fldChar w:fldCharType="separate"/>
      </w:r>
      <w:ins w:id="388" w:author="kunnu vrma" w:date="2024-05-19T20:04:00Z" w16du:dateUtc="2024-05-20T03:04:00Z">
        <w:r w:rsidR="00CB18E6">
          <w:rPr>
            <w:noProof/>
            <w:webHidden/>
          </w:rPr>
          <w:t>30</w:t>
        </w:r>
      </w:ins>
      <w:ins w:id="389" w:author="kunnu vrma" w:date="2024-05-19T20:03:00Z" w16du:dateUtc="2024-05-20T03:03:00Z">
        <w:r>
          <w:rPr>
            <w:noProof/>
            <w:webHidden/>
          </w:rPr>
          <w:fldChar w:fldCharType="end"/>
        </w:r>
        <w:r w:rsidRPr="003F6C4D">
          <w:rPr>
            <w:rStyle w:val="Hyperlink"/>
            <w:noProof/>
          </w:rPr>
          <w:fldChar w:fldCharType="end"/>
        </w:r>
      </w:ins>
    </w:p>
    <w:p w14:paraId="78DF0A88" w14:textId="1A35CCF3" w:rsidR="00CF37AA" w:rsidRDefault="00CF37AA">
      <w:pPr>
        <w:pStyle w:val="TableofFigures"/>
        <w:tabs>
          <w:tab w:val="right" w:leader="dot" w:pos="9350"/>
        </w:tabs>
        <w:rPr>
          <w:ins w:id="390" w:author="kunnu vrma" w:date="2024-05-19T20:03:00Z" w16du:dateUtc="2024-05-20T03:03:00Z"/>
          <w:rFonts w:eastAsiaTheme="minorEastAsia" w:cstheme="minorBidi"/>
          <w:caps w:val="0"/>
          <w:noProof/>
          <w:kern w:val="2"/>
          <w:sz w:val="24"/>
          <w:szCs w:val="24"/>
          <w:lang w:val="en-CA" w:eastAsia="en-CA"/>
          <w14:ligatures w14:val="standardContextual"/>
        </w:rPr>
      </w:pPr>
      <w:ins w:id="39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30: Test Case 6 – Invalid Input (Desired Arrival Time- past date added)</w:t>
        </w:r>
        <w:r>
          <w:rPr>
            <w:noProof/>
            <w:webHidden/>
          </w:rPr>
          <w:tab/>
        </w:r>
        <w:r>
          <w:rPr>
            <w:noProof/>
            <w:webHidden/>
          </w:rPr>
          <w:fldChar w:fldCharType="begin"/>
        </w:r>
        <w:r>
          <w:rPr>
            <w:noProof/>
            <w:webHidden/>
          </w:rPr>
          <w:instrText xml:space="preserve"> PAGEREF _Toc167041533 \h </w:instrText>
        </w:r>
        <w:r>
          <w:rPr>
            <w:noProof/>
            <w:webHidden/>
          </w:rPr>
        </w:r>
      </w:ins>
      <w:r>
        <w:rPr>
          <w:noProof/>
          <w:webHidden/>
        </w:rPr>
        <w:fldChar w:fldCharType="separate"/>
      </w:r>
      <w:ins w:id="392" w:author="kunnu vrma" w:date="2024-05-19T20:04:00Z" w16du:dateUtc="2024-05-20T03:04:00Z">
        <w:r w:rsidR="00CB18E6">
          <w:rPr>
            <w:noProof/>
            <w:webHidden/>
          </w:rPr>
          <w:t>31</w:t>
        </w:r>
      </w:ins>
      <w:ins w:id="393" w:author="kunnu vrma" w:date="2024-05-19T20:03:00Z" w16du:dateUtc="2024-05-20T03:03:00Z">
        <w:r>
          <w:rPr>
            <w:noProof/>
            <w:webHidden/>
          </w:rPr>
          <w:fldChar w:fldCharType="end"/>
        </w:r>
        <w:r w:rsidRPr="003F6C4D">
          <w:rPr>
            <w:rStyle w:val="Hyperlink"/>
            <w:noProof/>
          </w:rPr>
          <w:fldChar w:fldCharType="end"/>
        </w:r>
      </w:ins>
    </w:p>
    <w:p w14:paraId="1FA40C87" w14:textId="4A756141" w:rsidR="00CF37AA" w:rsidRDefault="00CF37AA">
      <w:pPr>
        <w:pStyle w:val="TableofFigures"/>
        <w:tabs>
          <w:tab w:val="right" w:leader="dot" w:pos="9350"/>
        </w:tabs>
        <w:rPr>
          <w:ins w:id="394" w:author="kunnu vrma" w:date="2024-05-19T20:03:00Z" w16du:dateUtc="2024-05-20T03:03:00Z"/>
          <w:rFonts w:eastAsiaTheme="minorEastAsia" w:cstheme="minorBidi"/>
          <w:caps w:val="0"/>
          <w:noProof/>
          <w:kern w:val="2"/>
          <w:sz w:val="24"/>
          <w:szCs w:val="24"/>
          <w:lang w:val="en-CA" w:eastAsia="en-CA"/>
          <w14:ligatures w14:val="standardContextual"/>
        </w:rPr>
      </w:pPr>
      <w:ins w:id="39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31: Test Case 7 – Missing Input (Origin)</w:t>
        </w:r>
        <w:r>
          <w:rPr>
            <w:noProof/>
            <w:webHidden/>
          </w:rPr>
          <w:tab/>
        </w:r>
        <w:r>
          <w:rPr>
            <w:noProof/>
            <w:webHidden/>
          </w:rPr>
          <w:fldChar w:fldCharType="begin"/>
        </w:r>
        <w:r>
          <w:rPr>
            <w:noProof/>
            <w:webHidden/>
          </w:rPr>
          <w:instrText xml:space="preserve"> PAGEREF _Toc167041534 \h </w:instrText>
        </w:r>
        <w:r>
          <w:rPr>
            <w:noProof/>
            <w:webHidden/>
          </w:rPr>
        </w:r>
      </w:ins>
      <w:r>
        <w:rPr>
          <w:noProof/>
          <w:webHidden/>
        </w:rPr>
        <w:fldChar w:fldCharType="separate"/>
      </w:r>
      <w:ins w:id="396" w:author="kunnu vrma" w:date="2024-05-19T20:04:00Z" w16du:dateUtc="2024-05-20T03:04:00Z">
        <w:r w:rsidR="00CB18E6">
          <w:rPr>
            <w:noProof/>
            <w:webHidden/>
          </w:rPr>
          <w:t>31</w:t>
        </w:r>
      </w:ins>
      <w:ins w:id="397" w:author="kunnu vrma" w:date="2024-05-19T20:03:00Z" w16du:dateUtc="2024-05-20T03:03:00Z">
        <w:r>
          <w:rPr>
            <w:noProof/>
            <w:webHidden/>
          </w:rPr>
          <w:fldChar w:fldCharType="end"/>
        </w:r>
        <w:r w:rsidRPr="003F6C4D">
          <w:rPr>
            <w:rStyle w:val="Hyperlink"/>
            <w:noProof/>
          </w:rPr>
          <w:fldChar w:fldCharType="end"/>
        </w:r>
      </w:ins>
    </w:p>
    <w:p w14:paraId="73815A1A" w14:textId="49A02207" w:rsidR="00CF37AA" w:rsidRDefault="00CF37AA">
      <w:pPr>
        <w:pStyle w:val="TableofFigures"/>
        <w:tabs>
          <w:tab w:val="right" w:leader="dot" w:pos="9350"/>
        </w:tabs>
        <w:rPr>
          <w:ins w:id="398" w:author="kunnu vrma" w:date="2024-05-19T20:03:00Z" w16du:dateUtc="2024-05-20T03:03:00Z"/>
          <w:rFonts w:eastAsiaTheme="minorEastAsia" w:cstheme="minorBidi"/>
          <w:caps w:val="0"/>
          <w:noProof/>
          <w:kern w:val="2"/>
          <w:sz w:val="24"/>
          <w:szCs w:val="24"/>
          <w:lang w:val="en-CA" w:eastAsia="en-CA"/>
          <w14:ligatures w14:val="standardContextual"/>
        </w:rPr>
      </w:pPr>
      <w:ins w:id="39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32: Test Case 8 – Missing Input (Destination)</w:t>
        </w:r>
        <w:r>
          <w:rPr>
            <w:noProof/>
            <w:webHidden/>
          </w:rPr>
          <w:tab/>
        </w:r>
        <w:r>
          <w:rPr>
            <w:noProof/>
            <w:webHidden/>
          </w:rPr>
          <w:fldChar w:fldCharType="begin"/>
        </w:r>
        <w:r>
          <w:rPr>
            <w:noProof/>
            <w:webHidden/>
          </w:rPr>
          <w:instrText xml:space="preserve"> PAGEREF _Toc167041535 \h </w:instrText>
        </w:r>
        <w:r>
          <w:rPr>
            <w:noProof/>
            <w:webHidden/>
          </w:rPr>
        </w:r>
      </w:ins>
      <w:r>
        <w:rPr>
          <w:noProof/>
          <w:webHidden/>
        </w:rPr>
        <w:fldChar w:fldCharType="separate"/>
      </w:r>
      <w:ins w:id="400" w:author="kunnu vrma" w:date="2024-05-19T20:04:00Z" w16du:dateUtc="2024-05-20T03:04:00Z">
        <w:r w:rsidR="00CB18E6">
          <w:rPr>
            <w:noProof/>
            <w:webHidden/>
          </w:rPr>
          <w:t>32</w:t>
        </w:r>
      </w:ins>
      <w:ins w:id="401" w:author="kunnu vrma" w:date="2024-05-19T20:03:00Z" w16du:dateUtc="2024-05-20T03:03:00Z">
        <w:r>
          <w:rPr>
            <w:noProof/>
            <w:webHidden/>
          </w:rPr>
          <w:fldChar w:fldCharType="end"/>
        </w:r>
        <w:r w:rsidRPr="003F6C4D">
          <w:rPr>
            <w:rStyle w:val="Hyperlink"/>
            <w:noProof/>
          </w:rPr>
          <w:fldChar w:fldCharType="end"/>
        </w:r>
      </w:ins>
    </w:p>
    <w:p w14:paraId="446A8717" w14:textId="67DB41D8" w:rsidR="00CF37AA" w:rsidRDefault="00CF37AA">
      <w:pPr>
        <w:pStyle w:val="TableofFigures"/>
        <w:tabs>
          <w:tab w:val="right" w:leader="dot" w:pos="9350"/>
        </w:tabs>
        <w:rPr>
          <w:ins w:id="402" w:author="kunnu vrma" w:date="2024-05-19T20:03:00Z" w16du:dateUtc="2024-05-20T03:03:00Z"/>
          <w:rFonts w:eastAsiaTheme="minorEastAsia" w:cstheme="minorBidi"/>
          <w:caps w:val="0"/>
          <w:noProof/>
          <w:kern w:val="2"/>
          <w:sz w:val="24"/>
          <w:szCs w:val="24"/>
          <w:lang w:val="en-CA" w:eastAsia="en-CA"/>
          <w14:ligatures w14:val="standardContextual"/>
        </w:rPr>
      </w:pPr>
      <w:ins w:id="40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33: Test Case 9 – Missing Input (Desired Arrival Time)</w:t>
        </w:r>
        <w:r>
          <w:rPr>
            <w:noProof/>
            <w:webHidden/>
          </w:rPr>
          <w:tab/>
        </w:r>
        <w:r>
          <w:rPr>
            <w:noProof/>
            <w:webHidden/>
          </w:rPr>
          <w:fldChar w:fldCharType="begin"/>
        </w:r>
        <w:r>
          <w:rPr>
            <w:noProof/>
            <w:webHidden/>
          </w:rPr>
          <w:instrText xml:space="preserve"> PAGEREF _Toc167041536 \h </w:instrText>
        </w:r>
        <w:r>
          <w:rPr>
            <w:noProof/>
            <w:webHidden/>
          </w:rPr>
        </w:r>
      </w:ins>
      <w:r>
        <w:rPr>
          <w:noProof/>
          <w:webHidden/>
        </w:rPr>
        <w:fldChar w:fldCharType="separate"/>
      </w:r>
      <w:ins w:id="404" w:author="kunnu vrma" w:date="2024-05-19T20:04:00Z" w16du:dateUtc="2024-05-20T03:04:00Z">
        <w:r w:rsidR="00CB18E6">
          <w:rPr>
            <w:noProof/>
            <w:webHidden/>
          </w:rPr>
          <w:t>32</w:t>
        </w:r>
      </w:ins>
      <w:ins w:id="405" w:author="kunnu vrma" w:date="2024-05-19T20:03:00Z" w16du:dateUtc="2024-05-20T03:03:00Z">
        <w:r>
          <w:rPr>
            <w:noProof/>
            <w:webHidden/>
          </w:rPr>
          <w:fldChar w:fldCharType="end"/>
        </w:r>
        <w:r w:rsidRPr="003F6C4D">
          <w:rPr>
            <w:rStyle w:val="Hyperlink"/>
            <w:noProof/>
          </w:rPr>
          <w:fldChar w:fldCharType="end"/>
        </w:r>
      </w:ins>
    </w:p>
    <w:p w14:paraId="45CD49B5" w14:textId="1F0F2ECA" w:rsidR="00CF37AA" w:rsidRDefault="00CF37AA">
      <w:pPr>
        <w:pStyle w:val="TableofFigures"/>
        <w:tabs>
          <w:tab w:val="right" w:leader="dot" w:pos="9350"/>
        </w:tabs>
        <w:rPr>
          <w:ins w:id="406" w:author="kunnu vrma" w:date="2024-05-19T20:03:00Z" w16du:dateUtc="2024-05-20T03:03:00Z"/>
          <w:rFonts w:eastAsiaTheme="minorEastAsia" w:cstheme="minorBidi"/>
          <w:caps w:val="0"/>
          <w:noProof/>
          <w:kern w:val="2"/>
          <w:sz w:val="24"/>
          <w:szCs w:val="24"/>
          <w:lang w:val="en-CA" w:eastAsia="en-CA"/>
          <w14:ligatures w14:val="standardContextual"/>
        </w:rPr>
      </w:pPr>
      <w:ins w:id="40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34: Test Case 10: Testing Navigation for Home Page (/home)</w:t>
        </w:r>
        <w:r>
          <w:rPr>
            <w:noProof/>
            <w:webHidden/>
          </w:rPr>
          <w:tab/>
        </w:r>
        <w:r>
          <w:rPr>
            <w:noProof/>
            <w:webHidden/>
          </w:rPr>
          <w:fldChar w:fldCharType="begin"/>
        </w:r>
        <w:r>
          <w:rPr>
            <w:noProof/>
            <w:webHidden/>
          </w:rPr>
          <w:instrText xml:space="preserve"> PAGEREF _Toc167041537 \h </w:instrText>
        </w:r>
        <w:r>
          <w:rPr>
            <w:noProof/>
            <w:webHidden/>
          </w:rPr>
        </w:r>
      </w:ins>
      <w:r>
        <w:rPr>
          <w:noProof/>
          <w:webHidden/>
        </w:rPr>
        <w:fldChar w:fldCharType="separate"/>
      </w:r>
      <w:ins w:id="408" w:author="kunnu vrma" w:date="2024-05-19T20:04:00Z" w16du:dateUtc="2024-05-20T03:04:00Z">
        <w:r w:rsidR="00CB18E6">
          <w:rPr>
            <w:noProof/>
            <w:webHidden/>
          </w:rPr>
          <w:t>33</w:t>
        </w:r>
      </w:ins>
      <w:ins w:id="409" w:author="kunnu vrma" w:date="2024-05-19T20:03:00Z" w16du:dateUtc="2024-05-20T03:03:00Z">
        <w:r>
          <w:rPr>
            <w:noProof/>
            <w:webHidden/>
          </w:rPr>
          <w:fldChar w:fldCharType="end"/>
        </w:r>
        <w:r w:rsidRPr="003F6C4D">
          <w:rPr>
            <w:rStyle w:val="Hyperlink"/>
            <w:noProof/>
          </w:rPr>
          <w:fldChar w:fldCharType="end"/>
        </w:r>
      </w:ins>
    </w:p>
    <w:p w14:paraId="6F91821D" w14:textId="465B09FF" w:rsidR="00CF37AA" w:rsidRDefault="00CF37AA">
      <w:pPr>
        <w:pStyle w:val="TableofFigures"/>
        <w:tabs>
          <w:tab w:val="right" w:leader="dot" w:pos="9350"/>
        </w:tabs>
        <w:rPr>
          <w:ins w:id="410" w:author="kunnu vrma" w:date="2024-05-19T20:03:00Z" w16du:dateUtc="2024-05-20T03:03:00Z"/>
          <w:rFonts w:eastAsiaTheme="minorEastAsia" w:cstheme="minorBidi"/>
          <w:caps w:val="0"/>
          <w:noProof/>
          <w:kern w:val="2"/>
          <w:sz w:val="24"/>
          <w:szCs w:val="24"/>
          <w:lang w:val="en-CA" w:eastAsia="en-CA"/>
          <w14:ligatures w14:val="standardContextual"/>
        </w:rPr>
      </w:pPr>
      <w:ins w:id="41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35: Testing Navigation for Real-time Traffic Insights Page (/realtime)</w:t>
        </w:r>
        <w:r>
          <w:rPr>
            <w:noProof/>
            <w:webHidden/>
          </w:rPr>
          <w:tab/>
        </w:r>
        <w:r>
          <w:rPr>
            <w:noProof/>
            <w:webHidden/>
          </w:rPr>
          <w:fldChar w:fldCharType="begin"/>
        </w:r>
        <w:r>
          <w:rPr>
            <w:noProof/>
            <w:webHidden/>
          </w:rPr>
          <w:instrText xml:space="preserve"> PAGEREF _Toc167041538 \h </w:instrText>
        </w:r>
        <w:r>
          <w:rPr>
            <w:noProof/>
            <w:webHidden/>
          </w:rPr>
        </w:r>
      </w:ins>
      <w:r>
        <w:rPr>
          <w:noProof/>
          <w:webHidden/>
        </w:rPr>
        <w:fldChar w:fldCharType="separate"/>
      </w:r>
      <w:ins w:id="412" w:author="kunnu vrma" w:date="2024-05-19T20:04:00Z" w16du:dateUtc="2024-05-20T03:04:00Z">
        <w:r w:rsidR="00CB18E6">
          <w:rPr>
            <w:noProof/>
            <w:webHidden/>
          </w:rPr>
          <w:t>34</w:t>
        </w:r>
      </w:ins>
      <w:ins w:id="413" w:author="kunnu vrma" w:date="2024-05-19T20:03:00Z" w16du:dateUtc="2024-05-20T03:03:00Z">
        <w:r>
          <w:rPr>
            <w:noProof/>
            <w:webHidden/>
          </w:rPr>
          <w:fldChar w:fldCharType="end"/>
        </w:r>
        <w:r w:rsidRPr="003F6C4D">
          <w:rPr>
            <w:rStyle w:val="Hyperlink"/>
            <w:noProof/>
          </w:rPr>
          <w:fldChar w:fldCharType="end"/>
        </w:r>
      </w:ins>
    </w:p>
    <w:p w14:paraId="3C3978D0" w14:textId="3B72D7C2" w:rsidR="00CF37AA" w:rsidRDefault="00CF37AA">
      <w:pPr>
        <w:pStyle w:val="TableofFigures"/>
        <w:tabs>
          <w:tab w:val="right" w:leader="dot" w:pos="9350"/>
        </w:tabs>
        <w:rPr>
          <w:ins w:id="414" w:author="kunnu vrma" w:date="2024-05-19T20:03:00Z" w16du:dateUtc="2024-05-20T03:03:00Z"/>
          <w:rFonts w:eastAsiaTheme="minorEastAsia" w:cstheme="minorBidi"/>
          <w:caps w:val="0"/>
          <w:noProof/>
          <w:kern w:val="2"/>
          <w:sz w:val="24"/>
          <w:szCs w:val="24"/>
          <w:lang w:val="en-CA" w:eastAsia="en-CA"/>
          <w14:ligatures w14:val="standardContextual"/>
        </w:rPr>
      </w:pPr>
      <w:ins w:id="41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"_Toc167041539"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36: Testing Navigation for Historical Traffic Insights Page (/historical-insights)</w:t>
        </w:r>
        <w:r>
          <w:rPr>
            <w:noProof/>
            <w:webHidden/>
          </w:rPr>
          <w:tab/>
        </w:r>
        <w:r>
          <w:rPr>
            <w:noProof/>
            <w:webHidden/>
          </w:rPr>
          <w:fldChar w:fldCharType="begin"/>
        </w:r>
        <w:r>
          <w:rPr>
            <w:noProof/>
            <w:webHidden/>
          </w:rPr>
          <w:instrText xml:space="preserve"> PAGEREF _Toc167041539 \h </w:instrText>
        </w:r>
        <w:r>
          <w:rPr>
            <w:noProof/>
            <w:webHidden/>
          </w:rPr>
        </w:r>
      </w:ins>
      <w:r>
        <w:rPr>
          <w:noProof/>
          <w:webHidden/>
        </w:rPr>
        <w:fldChar w:fldCharType="separate"/>
      </w:r>
      <w:ins w:id="416" w:author="kunnu vrma" w:date="2024-05-19T20:04:00Z" w16du:dateUtc="2024-05-20T03:04:00Z">
        <w:r w:rsidR="00CB18E6">
          <w:rPr>
            <w:noProof/>
            <w:webHidden/>
          </w:rPr>
          <w:t>34</w:t>
        </w:r>
      </w:ins>
      <w:ins w:id="417" w:author="kunnu vrma" w:date="2024-05-19T20:03:00Z" w16du:dateUtc="2024-05-20T03:03:00Z">
        <w:r>
          <w:rPr>
            <w:noProof/>
            <w:webHidden/>
          </w:rPr>
          <w:fldChar w:fldCharType="end"/>
        </w:r>
        <w:r w:rsidRPr="003F6C4D">
          <w:rPr>
            <w:rStyle w:val="Hyperlink"/>
            <w:noProof/>
          </w:rPr>
          <w:fldChar w:fldCharType="end"/>
        </w:r>
      </w:ins>
    </w:p>
    <w:p w14:paraId="03DC9B28" w14:textId="12FF0C0E" w:rsidR="00CF37AA" w:rsidRDefault="00CF37AA">
      <w:pPr>
        <w:pStyle w:val="TableofFigures"/>
        <w:tabs>
          <w:tab w:val="right" w:leader="dot" w:pos="9350"/>
        </w:tabs>
        <w:rPr>
          <w:ins w:id="418" w:author="kunnu vrma" w:date="2024-05-19T20:03:00Z" w16du:dateUtc="2024-05-20T03:03:00Z"/>
          <w:rFonts w:eastAsiaTheme="minorEastAsia" w:cstheme="minorBidi"/>
          <w:caps w:val="0"/>
          <w:noProof/>
          <w:kern w:val="2"/>
          <w:sz w:val="24"/>
          <w:szCs w:val="24"/>
          <w:lang w:val="en-CA" w:eastAsia="en-CA"/>
          <w14:ligatures w14:val="standardContextual"/>
        </w:rPr>
      </w:pPr>
      <w:ins w:id="41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37: Test Case 11 – Testing links to open Graph of Monthly Traffic Patterns</w:t>
        </w:r>
        <w:r>
          <w:rPr>
            <w:noProof/>
            <w:webHidden/>
          </w:rPr>
          <w:tab/>
        </w:r>
        <w:r>
          <w:rPr>
            <w:noProof/>
            <w:webHidden/>
          </w:rPr>
          <w:fldChar w:fldCharType="begin"/>
        </w:r>
        <w:r>
          <w:rPr>
            <w:noProof/>
            <w:webHidden/>
          </w:rPr>
          <w:instrText xml:space="preserve"> PAGEREF _Toc167041540 \h </w:instrText>
        </w:r>
        <w:r>
          <w:rPr>
            <w:noProof/>
            <w:webHidden/>
          </w:rPr>
        </w:r>
      </w:ins>
      <w:r>
        <w:rPr>
          <w:noProof/>
          <w:webHidden/>
        </w:rPr>
        <w:fldChar w:fldCharType="separate"/>
      </w:r>
      <w:ins w:id="420" w:author="kunnu vrma" w:date="2024-05-19T20:04:00Z" w16du:dateUtc="2024-05-20T03:04:00Z">
        <w:r w:rsidR="00CB18E6">
          <w:rPr>
            <w:noProof/>
            <w:webHidden/>
          </w:rPr>
          <w:t>35</w:t>
        </w:r>
      </w:ins>
      <w:ins w:id="421" w:author="kunnu vrma" w:date="2024-05-19T20:03:00Z" w16du:dateUtc="2024-05-20T03:03:00Z">
        <w:r>
          <w:rPr>
            <w:noProof/>
            <w:webHidden/>
          </w:rPr>
          <w:fldChar w:fldCharType="end"/>
        </w:r>
        <w:r w:rsidRPr="003F6C4D">
          <w:rPr>
            <w:rStyle w:val="Hyperlink"/>
            <w:noProof/>
          </w:rPr>
          <w:fldChar w:fldCharType="end"/>
        </w:r>
      </w:ins>
    </w:p>
    <w:p w14:paraId="41390DF8" w14:textId="4DD8379C" w:rsidR="00CF37AA" w:rsidRDefault="00CF37AA">
      <w:pPr>
        <w:pStyle w:val="TableofFigures"/>
        <w:tabs>
          <w:tab w:val="right" w:leader="dot" w:pos="9350"/>
        </w:tabs>
        <w:rPr>
          <w:ins w:id="422" w:author="kunnu vrma" w:date="2024-05-19T20:03:00Z" w16du:dateUtc="2024-05-20T03:03:00Z"/>
          <w:rFonts w:eastAsiaTheme="minorEastAsia" w:cstheme="minorBidi"/>
          <w:caps w:val="0"/>
          <w:noProof/>
          <w:kern w:val="2"/>
          <w:sz w:val="24"/>
          <w:szCs w:val="24"/>
          <w:lang w:val="en-CA" w:eastAsia="en-CA"/>
          <w14:ligatures w14:val="standardContextual"/>
        </w:rPr>
      </w:pPr>
      <w:ins w:id="42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38: Test Case 12 – Testing Clustered Traffic Map showing congestion on the city map</w:t>
        </w:r>
        <w:r>
          <w:rPr>
            <w:noProof/>
            <w:webHidden/>
          </w:rPr>
          <w:tab/>
        </w:r>
        <w:r>
          <w:rPr>
            <w:noProof/>
            <w:webHidden/>
          </w:rPr>
          <w:fldChar w:fldCharType="begin"/>
        </w:r>
        <w:r>
          <w:rPr>
            <w:noProof/>
            <w:webHidden/>
          </w:rPr>
          <w:instrText xml:space="preserve"> PAGEREF _Toc167041541 \h </w:instrText>
        </w:r>
        <w:r>
          <w:rPr>
            <w:noProof/>
            <w:webHidden/>
          </w:rPr>
        </w:r>
      </w:ins>
      <w:r>
        <w:rPr>
          <w:noProof/>
          <w:webHidden/>
        </w:rPr>
        <w:fldChar w:fldCharType="separate"/>
      </w:r>
      <w:ins w:id="424" w:author="kunnu vrma" w:date="2024-05-19T20:04:00Z" w16du:dateUtc="2024-05-20T03:04:00Z">
        <w:r w:rsidR="00CB18E6">
          <w:rPr>
            <w:noProof/>
            <w:webHidden/>
          </w:rPr>
          <w:t>36</w:t>
        </w:r>
      </w:ins>
      <w:ins w:id="425" w:author="kunnu vrma" w:date="2024-05-19T20:03:00Z" w16du:dateUtc="2024-05-20T03:03:00Z">
        <w:r>
          <w:rPr>
            <w:noProof/>
            <w:webHidden/>
          </w:rPr>
          <w:fldChar w:fldCharType="end"/>
        </w:r>
        <w:r w:rsidRPr="003F6C4D">
          <w:rPr>
            <w:rStyle w:val="Hyperlink"/>
            <w:noProof/>
          </w:rPr>
          <w:fldChar w:fldCharType="end"/>
        </w:r>
      </w:ins>
    </w:p>
    <w:p w14:paraId="44D9C506" w14:textId="2296B97E" w:rsidR="00CF37AA" w:rsidRDefault="00CF37AA">
      <w:pPr>
        <w:pStyle w:val="TableofFigures"/>
        <w:tabs>
          <w:tab w:val="right" w:leader="dot" w:pos="9350"/>
        </w:tabs>
        <w:rPr>
          <w:ins w:id="426" w:author="kunnu vrma" w:date="2024-05-19T20:03:00Z" w16du:dateUtc="2024-05-20T03:03:00Z"/>
          <w:rFonts w:eastAsiaTheme="minorEastAsia" w:cstheme="minorBidi"/>
          <w:caps w:val="0"/>
          <w:noProof/>
          <w:kern w:val="2"/>
          <w:sz w:val="24"/>
          <w:szCs w:val="24"/>
          <w:lang w:val="en-CA" w:eastAsia="en-CA"/>
          <w14:ligatures w14:val="standardContextual"/>
        </w:rPr>
      </w:pPr>
      <w:ins w:id="42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39: Test Case 13 – Unit test function to get Alternative Routes</w:t>
        </w:r>
        <w:r>
          <w:rPr>
            <w:noProof/>
            <w:webHidden/>
          </w:rPr>
          <w:tab/>
        </w:r>
        <w:r>
          <w:rPr>
            <w:noProof/>
            <w:webHidden/>
          </w:rPr>
          <w:fldChar w:fldCharType="begin"/>
        </w:r>
        <w:r>
          <w:rPr>
            <w:noProof/>
            <w:webHidden/>
          </w:rPr>
          <w:instrText xml:space="preserve"> PAGEREF _Toc167041542 \h </w:instrText>
        </w:r>
        <w:r>
          <w:rPr>
            <w:noProof/>
            <w:webHidden/>
          </w:rPr>
        </w:r>
      </w:ins>
      <w:r>
        <w:rPr>
          <w:noProof/>
          <w:webHidden/>
        </w:rPr>
        <w:fldChar w:fldCharType="separate"/>
      </w:r>
      <w:ins w:id="428" w:author="kunnu vrma" w:date="2024-05-19T20:04:00Z" w16du:dateUtc="2024-05-20T03:04:00Z">
        <w:r w:rsidR="00CB18E6">
          <w:rPr>
            <w:noProof/>
            <w:webHidden/>
          </w:rPr>
          <w:t>37</w:t>
        </w:r>
      </w:ins>
      <w:ins w:id="429" w:author="kunnu vrma" w:date="2024-05-19T20:03:00Z" w16du:dateUtc="2024-05-20T03:03:00Z">
        <w:r>
          <w:rPr>
            <w:noProof/>
            <w:webHidden/>
          </w:rPr>
          <w:fldChar w:fldCharType="end"/>
        </w:r>
        <w:r w:rsidRPr="003F6C4D">
          <w:rPr>
            <w:rStyle w:val="Hyperlink"/>
            <w:noProof/>
          </w:rPr>
          <w:fldChar w:fldCharType="end"/>
        </w:r>
      </w:ins>
    </w:p>
    <w:p w14:paraId="71686087" w14:textId="1FEF5901" w:rsidR="00CF37AA" w:rsidRDefault="00CF37AA">
      <w:pPr>
        <w:pStyle w:val="TableofFigures"/>
        <w:tabs>
          <w:tab w:val="right" w:leader="dot" w:pos="9350"/>
        </w:tabs>
        <w:rPr>
          <w:ins w:id="430" w:author="kunnu vrma" w:date="2024-05-19T20:03:00Z" w16du:dateUtc="2024-05-20T03:03:00Z"/>
          <w:rFonts w:eastAsiaTheme="minorEastAsia" w:cstheme="minorBidi"/>
          <w:caps w:val="0"/>
          <w:noProof/>
          <w:kern w:val="2"/>
          <w:sz w:val="24"/>
          <w:szCs w:val="24"/>
          <w:lang w:val="en-CA" w:eastAsia="en-CA"/>
          <w14:ligatures w14:val="standardContextual"/>
        </w:rPr>
      </w:pPr>
      <w:ins w:id="43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40: Test Case 14 – Unit test function to get Public Transit Data</w:t>
        </w:r>
        <w:r>
          <w:rPr>
            <w:noProof/>
            <w:webHidden/>
          </w:rPr>
          <w:tab/>
        </w:r>
        <w:r>
          <w:rPr>
            <w:noProof/>
            <w:webHidden/>
          </w:rPr>
          <w:fldChar w:fldCharType="begin"/>
        </w:r>
        <w:r>
          <w:rPr>
            <w:noProof/>
            <w:webHidden/>
          </w:rPr>
          <w:instrText xml:space="preserve"> PAGEREF _Toc167041543 \h </w:instrText>
        </w:r>
        <w:r>
          <w:rPr>
            <w:noProof/>
            <w:webHidden/>
          </w:rPr>
        </w:r>
      </w:ins>
      <w:r>
        <w:rPr>
          <w:noProof/>
          <w:webHidden/>
        </w:rPr>
        <w:fldChar w:fldCharType="separate"/>
      </w:r>
      <w:ins w:id="432" w:author="kunnu vrma" w:date="2024-05-19T20:04:00Z" w16du:dateUtc="2024-05-20T03:04:00Z">
        <w:r w:rsidR="00CB18E6">
          <w:rPr>
            <w:noProof/>
            <w:webHidden/>
          </w:rPr>
          <w:t>38</w:t>
        </w:r>
      </w:ins>
      <w:ins w:id="433" w:author="kunnu vrma" w:date="2024-05-19T20:03:00Z" w16du:dateUtc="2024-05-20T03:03:00Z">
        <w:r>
          <w:rPr>
            <w:noProof/>
            <w:webHidden/>
          </w:rPr>
          <w:fldChar w:fldCharType="end"/>
        </w:r>
        <w:r w:rsidRPr="003F6C4D">
          <w:rPr>
            <w:rStyle w:val="Hyperlink"/>
            <w:noProof/>
          </w:rPr>
          <w:fldChar w:fldCharType="end"/>
        </w:r>
      </w:ins>
    </w:p>
    <w:p w14:paraId="4C4C03B8" w14:textId="08B21D1F" w:rsidR="00CF37AA" w:rsidRDefault="00CF37AA">
      <w:pPr>
        <w:pStyle w:val="TableofFigures"/>
        <w:tabs>
          <w:tab w:val="right" w:leader="dot" w:pos="9350"/>
        </w:tabs>
        <w:rPr>
          <w:ins w:id="434" w:author="kunnu vrma" w:date="2024-05-19T20:03:00Z" w16du:dateUtc="2024-05-20T03:03:00Z"/>
          <w:rFonts w:eastAsiaTheme="minorEastAsia" w:cstheme="minorBidi"/>
          <w:caps w:val="0"/>
          <w:noProof/>
          <w:kern w:val="2"/>
          <w:sz w:val="24"/>
          <w:szCs w:val="24"/>
          <w:lang w:val="en-CA" w:eastAsia="en-CA"/>
          <w14:ligatures w14:val="standardContextual"/>
        </w:rPr>
      </w:pPr>
      <w:ins w:id="43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41: Test case 15 – Unit test function to get Traffic Incidents around the area</w:t>
        </w:r>
        <w:r>
          <w:rPr>
            <w:noProof/>
            <w:webHidden/>
          </w:rPr>
          <w:tab/>
        </w:r>
        <w:r>
          <w:rPr>
            <w:noProof/>
            <w:webHidden/>
          </w:rPr>
          <w:fldChar w:fldCharType="begin"/>
        </w:r>
        <w:r>
          <w:rPr>
            <w:noProof/>
            <w:webHidden/>
          </w:rPr>
          <w:instrText xml:space="preserve"> PAGEREF _Toc167041544 \h </w:instrText>
        </w:r>
        <w:r>
          <w:rPr>
            <w:noProof/>
            <w:webHidden/>
          </w:rPr>
        </w:r>
      </w:ins>
      <w:r>
        <w:rPr>
          <w:noProof/>
          <w:webHidden/>
        </w:rPr>
        <w:fldChar w:fldCharType="separate"/>
      </w:r>
      <w:ins w:id="436" w:author="kunnu vrma" w:date="2024-05-19T20:04:00Z" w16du:dateUtc="2024-05-20T03:04:00Z">
        <w:r w:rsidR="00CB18E6">
          <w:rPr>
            <w:noProof/>
            <w:webHidden/>
          </w:rPr>
          <w:t>39</w:t>
        </w:r>
      </w:ins>
      <w:ins w:id="437" w:author="kunnu vrma" w:date="2024-05-19T20:03:00Z" w16du:dateUtc="2024-05-20T03:03:00Z">
        <w:r>
          <w:rPr>
            <w:noProof/>
            <w:webHidden/>
          </w:rPr>
          <w:fldChar w:fldCharType="end"/>
        </w:r>
        <w:r w:rsidRPr="003F6C4D">
          <w:rPr>
            <w:rStyle w:val="Hyperlink"/>
            <w:noProof/>
          </w:rPr>
          <w:fldChar w:fldCharType="end"/>
        </w:r>
      </w:ins>
    </w:p>
    <w:p w14:paraId="1B377A3F" w14:textId="7AED1423" w:rsidR="00CF37AA" w:rsidRDefault="00CF37AA">
      <w:pPr>
        <w:pStyle w:val="TableofFigures"/>
        <w:tabs>
          <w:tab w:val="right" w:leader="dot" w:pos="9350"/>
        </w:tabs>
        <w:rPr>
          <w:ins w:id="438" w:author="kunnu vrma" w:date="2024-05-19T20:03:00Z" w16du:dateUtc="2024-05-20T03:03:00Z"/>
          <w:rFonts w:eastAsiaTheme="minorEastAsia" w:cstheme="minorBidi"/>
          <w:caps w:val="0"/>
          <w:noProof/>
          <w:kern w:val="2"/>
          <w:sz w:val="24"/>
          <w:szCs w:val="24"/>
          <w:lang w:val="en-CA" w:eastAsia="en-CA"/>
          <w14:ligatures w14:val="standardContextual"/>
        </w:rPr>
      </w:pPr>
      <w:ins w:id="43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42: Test Case 16 – Unit Test Function to get Weather data</w:t>
        </w:r>
        <w:r>
          <w:rPr>
            <w:noProof/>
            <w:webHidden/>
          </w:rPr>
          <w:tab/>
        </w:r>
        <w:r>
          <w:rPr>
            <w:noProof/>
            <w:webHidden/>
          </w:rPr>
          <w:fldChar w:fldCharType="begin"/>
        </w:r>
        <w:r>
          <w:rPr>
            <w:noProof/>
            <w:webHidden/>
          </w:rPr>
          <w:instrText xml:space="preserve"> PAGEREF _Toc167041545 \h </w:instrText>
        </w:r>
        <w:r>
          <w:rPr>
            <w:noProof/>
            <w:webHidden/>
          </w:rPr>
        </w:r>
      </w:ins>
      <w:r>
        <w:rPr>
          <w:noProof/>
          <w:webHidden/>
        </w:rPr>
        <w:fldChar w:fldCharType="separate"/>
      </w:r>
      <w:ins w:id="440" w:author="kunnu vrma" w:date="2024-05-19T20:04:00Z" w16du:dateUtc="2024-05-20T03:04:00Z">
        <w:r w:rsidR="00CB18E6">
          <w:rPr>
            <w:noProof/>
            <w:webHidden/>
          </w:rPr>
          <w:t>39</w:t>
        </w:r>
      </w:ins>
      <w:ins w:id="441" w:author="kunnu vrma" w:date="2024-05-19T20:03:00Z" w16du:dateUtc="2024-05-20T03:03:00Z">
        <w:r>
          <w:rPr>
            <w:noProof/>
            <w:webHidden/>
          </w:rPr>
          <w:fldChar w:fldCharType="end"/>
        </w:r>
        <w:r w:rsidRPr="003F6C4D">
          <w:rPr>
            <w:rStyle w:val="Hyperlink"/>
            <w:noProof/>
          </w:rPr>
          <w:fldChar w:fldCharType="end"/>
        </w:r>
      </w:ins>
    </w:p>
    <w:p w14:paraId="3A59728B" w14:textId="1E1B410D" w:rsidR="00CF37AA" w:rsidRDefault="00CF37AA">
      <w:pPr>
        <w:pStyle w:val="TableofFigures"/>
        <w:tabs>
          <w:tab w:val="right" w:leader="dot" w:pos="9350"/>
        </w:tabs>
        <w:rPr>
          <w:ins w:id="442" w:author="kunnu vrma" w:date="2024-05-19T20:03:00Z" w16du:dateUtc="2024-05-20T03:03:00Z"/>
          <w:rFonts w:eastAsiaTheme="minorEastAsia" w:cstheme="minorBidi"/>
          <w:caps w:val="0"/>
          <w:noProof/>
          <w:kern w:val="2"/>
          <w:sz w:val="24"/>
          <w:szCs w:val="24"/>
          <w:lang w:val="en-CA" w:eastAsia="en-CA"/>
          <w14:ligatures w14:val="standardContextual"/>
        </w:rPr>
      </w:pPr>
      <w:ins w:id="44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43: Test Case 17 – Unit test function to get traffic data (both valid, and invalid inputs)</w:t>
        </w:r>
        <w:r>
          <w:rPr>
            <w:noProof/>
            <w:webHidden/>
          </w:rPr>
          <w:tab/>
        </w:r>
        <w:r>
          <w:rPr>
            <w:noProof/>
            <w:webHidden/>
          </w:rPr>
          <w:fldChar w:fldCharType="begin"/>
        </w:r>
        <w:r>
          <w:rPr>
            <w:noProof/>
            <w:webHidden/>
          </w:rPr>
          <w:instrText xml:space="preserve"> PAGEREF _Toc167041546 \h </w:instrText>
        </w:r>
        <w:r>
          <w:rPr>
            <w:noProof/>
            <w:webHidden/>
          </w:rPr>
        </w:r>
      </w:ins>
      <w:r>
        <w:rPr>
          <w:noProof/>
          <w:webHidden/>
        </w:rPr>
        <w:fldChar w:fldCharType="separate"/>
      </w:r>
      <w:ins w:id="444" w:author="kunnu vrma" w:date="2024-05-19T20:04:00Z" w16du:dateUtc="2024-05-20T03:04:00Z">
        <w:r w:rsidR="00CB18E6">
          <w:rPr>
            <w:noProof/>
            <w:webHidden/>
          </w:rPr>
          <w:t>40</w:t>
        </w:r>
      </w:ins>
      <w:ins w:id="445" w:author="kunnu vrma" w:date="2024-05-19T20:03:00Z" w16du:dateUtc="2024-05-20T03:03:00Z">
        <w:r>
          <w:rPr>
            <w:noProof/>
            <w:webHidden/>
          </w:rPr>
          <w:fldChar w:fldCharType="end"/>
        </w:r>
        <w:r w:rsidRPr="003F6C4D">
          <w:rPr>
            <w:rStyle w:val="Hyperlink"/>
            <w:noProof/>
          </w:rPr>
          <w:fldChar w:fldCharType="end"/>
        </w:r>
      </w:ins>
    </w:p>
    <w:p w14:paraId="148C060E" w14:textId="6008AF32" w:rsidR="00CF37AA" w:rsidRDefault="00CF37AA">
      <w:pPr>
        <w:pStyle w:val="TableofFigures"/>
        <w:tabs>
          <w:tab w:val="right" w:leader="dot" w:pos="9350"/>
        </w:tabs>
        <w:rPr>
          <w:ins w:id="446" w:author="kunnu vrma" w:date="2024-05-19T20:03:00Z" w16du:dateUtc="2024-05-20T03:03:00Z"/>
          <w:rFonts w:eastAsiaTheme="minorEastAsia" w:cstheme="minorBidi"/>
          <w:caps w:val="0"/>
          <w:noProof/>
          <w:kern w:val="2"/>
          <w:sz w:val="24"/>
          <w:szCs w:val="24"/>
          <w:lang w:val="en-CA" w:eastAsia="en-CA"/>
          <w14:ligatures w14:val="standardContextual"/>
        </w:rPr>
      </w:pPr>
      <w:ins w:id="44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44: Test Case 18 – Unit Test function to suggest optimal departure time</w:t>
        </w:r>
        <w:r>
          <w:rPr>
            <w:noProof/>
            <w:webHidden/>
          </w:rPr>
          <w:tab/>
        </w:r>
        <w:r>
          <w:rPr>
            <w:noProof/>
            <w:webHidden/>
          </w:rPr>
          <w:fldChar w:fldCharType="begin"/>
        </w:r>
        <w:r>
          <w:rPr>
            <w:noProof/>
            <w:webHidden/>
          </w:rPr>
          <w:instrText xml:space="preserve"> PAGEREF _Toc167041547 \h </w:instrText>
        </w:r>
        <w:r>
          <w:rPr>
            <w:noProof/>
            <w:webHidden/>
          </w:rPr>
        </w:r>
      </w:ins>
      <w:r>
        <w:rPr>
          <w:noProof/>
          <w:webHidden/>
        </w:rPr>
        <w:fldChar w:fldCharType="separate"/>
      </w:r>
      <w:ins w:id="448" w:author="kunnu vrma" w:date="2024-05-19T20:04:00Z" w16du:dateUtc="2024-05-20T03:04:00Z">
        <w:r w:rsidR="00CB18E6">
          <w:rPr>
            <w:noProof/>
            <w:webHidden/>
          </w:rPr>
          <w:t>41</w:t>
        </w:r>
      </w:ins>
      <w:ins w:id="449" w:author="kunnu vrma" w:date="2024-05-19T20:03:00Z" w16du:dateUtc="2024-05-20T03:03:00Z">
        <w:r>
          <w:rPr>
            <w:noProof/>
            <w:webHidden/>
          </w:rPr>
          <w:fldChar w:fldCharType="end"/>
        </w:r>
        <w:r w:rsidRPr="003F6C4D">
          <w:rPr>
            <w:rStyle w:val="Hyperlink"/>
            <w:noProof/>
          </w:rPr>
          <w:fldChar w:fldCharType="end"/>
        </w:r>
      </w:ins>
    </w:p>
    <w:p w14:paraId="5AD10C78" w14:textId="57E712A3" w:rsidR="00CF37AA" w:rsidRDefault="00CF37AA">
      <w:pPr>
        <w:pStyle w:val="TableofFigures"/>
        <w:tabs>
          <w:tab w:val="right" w:leader="dot" w:pos="9350"/>
        </w:tabs>
        <w:rPr>
          <w:ins w:id="450" w:author="kunnu vrma" w:date="2024-05-19T20:03:00Z" w16du:dateUtc="2024-05-20T03:03:00Z"/>
          <w:rFonts w:eastAsiaTheme="minorEastAsia" w:cstheme="minorBidi"/>
          <w:caps w:val="0"/>
          <w:noProof/>
          <w:kern w:val="2"/>
          <w:sz w:val="24"/>
          <w:szCs w:val="24"/>
          <w:lang w:val="en-CA" w:eastAsia="en-CA"/>
          <w14:ligatures w14:val="standardContextual"/>
        </w:rPr>
      </w:pPr>
      <w:ins w:id="45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45: Test Case 19 – Unit test function to get optimal departure time with future arrival time</w:t>
        </w:r>
        <w:r>
          <w:rPr>
            <w:noProof/>
            <w:webHidden/>
          </w:rPr>
          <w:tab/>
        </w:r>
        <w:r>
          <w:rPr>
            <w:noProof/>
            <w:webHidden/>
          </w:rPr>
          <w:fldChar w:fldCharType="begin"/>
        </w:r>
        <w:r>
          <w:rPr>
            <w:noProof/>
            <w:webHidden/>
          </w:rPr>
          <w:instrText xml:space="preserve"> PAGEREF _Toc167041548 \h </w:instrText>
        </w:r>
        <w:r>
          <w:rPr>
            <w:noProof/>
            <w:webHidden/>
          </w:rPr>
        </w:r>
      </w:ins>
      <w:r>
        <w:rPr>
          <w:noProof/>
          <w:webHidden/>
        </w:rPr>
        <w:fldChar w:fldCharType="separate"/>
      </w:r>
      <w:ins w:id="452" w:author="kunnu vrma" w:date="2024-05-19T20:04:00Z" w16du:dateUtc="2024-05-20T03:04:00Z">
        <w:r w:rsidR="00CB18E6">
          <w:rPr>
            <w:noProof/>
            <w:webHidden/>
          </w:rPr>
          <w:t>41</w:t>
        </w:r>
      </w:ins>
      <w:ins w:id="453" w:author="kunnu vrma" w:date="2024-05-19T20:03:00Z" w16du:dateUtc="2024-05-20T03:03:00Z">
        <w:r>
          <w:rPr>
            <w:noProof/>
            <w:webHidden/>
          </w:rPr>
          <w:fldChar w:fldCharType="end"/>
        </w:r>
        <w:r w:rsidRPr="003F6C4D">
          <w:rPr>
            <w:rStyle w:val="Hyperlink"/>
            <w:noProof/>
          </w:rPr>
          <w:fldChar w:fldCharType="end"/>
        </w:r>
      </w:ins>
    </w:p>
    <w:p w14:paraId="20D83914" w14:textId="0CC94184" w:rsidR="00CF37AA" w:rsidRDefault="00CF37AA">
      <w:pPr>
        <w:pStyle w:val="TableofFigures"/>
        <w:tabs>
          <w:tab w:val="right" w:leader="dot" w:pos="9350"/>
        </w:tabs>
        <w:rPr>
          <w:ins w:id="454" w:author="kunnu vrma" w:date="2024-05-19T20:03:00Z" w16du:dateUtc="2024-05-20T03:03:00Z"/>
          <w:rFonts w:eastAsiaTheme="minorEastAsia" w:cstheme="minorBidi"/>
          <w:caps w:val="0"/>
          <w:noProof/>
          <w:kern w:val="2"/>
          <w:sz w:val="24"/>
          <w:szCs w:val="24"/>
          <w:lang w:val="en-CA" w:eastAsia="en-CA"/>
          <w14:ligatures w14:val="standardContextual"/>
        </w:rPr>
      </w:pPr>
      <w:ins w:id="45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"_Toc167041549"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46: Test case 20 – Unit test function to get no Alternative routes for Straight path</w:t>
        </w:r>
        <w:r>
          <w:rPr>
            <w:noProof/>
            <w:webHidden/>
          </w:rPr>
          <w:tab/>
        </w:r>
        <w:r>
          <w:rPr>
            <w:noProof/>
            <w:webHidden/>
          </w:rPr>
          <w:fldChar w:fldCharType="begin"/>
        </w:r>
        <w:r>
          <w:rPr>
            <w:noProof/>
            <w:webHidden/>
          </w:rPr>
          <w:instrText xml:space="preserve"> PAGEREF _Toc167041549 \h </w:instrText>
        </w:r>
        <w:r>
          <w:rPr>
            <w:noProof/>
            <w:webHidden/>
          </w:rPr>
        </w:r>
      </w:ins>
      <w:r>
        <w:rPr>
          <w:noProof/>
          <w:webHidden/>
        </w:rPr>
        <w:fldChar w:fldCharType="separate"/>
      </w:r>
      <w:ins w:id="456" w:author="kunnu vrma" w:date="2024-05-19T20:04:00Z" w16du:dateUtc="2024-05-20T03:04:00Z">
        <w:r w:rsidR="00CB18E6">
          <w:rPr>
            <w:noProof/>
            <w:webHidden/>
          </w:rPr>
          <w:t>42</w:t>
        </w:r>
      </w:ins>
      <w:ins w:id="457" w:author="kunnu vrma" w:date="2024-05-19T20:03:00Z" w16du:dateUtc="2024-05-20T03:03:00Z">
        <w:r>
          <w:rPr>
            <w:noProof/>
            <w:webHidden/>
          </w:rPr>
          <w:fldChar w:fldCharType="end"/>
        </w:r>
        <w:r w:rsidRPr="003F6C4D">
          <w:rPr>
            <w:rStyle w:val="Hyperlink"/>
            <w:noProof/>
          </w:rPr>
          <w:fldChar w:fldCharType="end"/>
        </w:r>
      </w:ins>
    </w:p>
    <w:p w14:paraId="221273CF" w14:textId="691E23BF" w:rsidR="00CF37AA" w:rsidRDefault="00CF37AA">
      <w:pPr>
        <w:pStyle w:val="TableofFigures"/>
        <w:tabs>
          <w:tab w:val="right" w:leader="dot" w:pos="9350"/>
        </w:tabs>
        <w:rPr>
          <w:ins w:id="458" w:author="kunnu vrma" w:date="2024-05-19T20:03:00Z" w16du:dateUtc="2024-05-20T03:03:00Z"/>
          <w:rFonts w:eastAsiaTheme="minorEastAsia" w:cstheme="minorBidi"/>
          <w:caps w:val="0"/>
          <w:noProof/>
          <w:kern w:val="2"/>
          <w:sz w:val="24"/>
          <w:szCs w:val="24"/>
          <w:lang w:val="en-CA" w:eastAsia="en-CA"/>
          <w14:ligatures w14:val="standardContextual"/>
        </w:rPr>
      </w:pPr>
      <w:ins w:id="45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47: Test Case 21 – Unit test function to get no Traffic incidents in remote location</w:t>
        </w:r>
        <w:r>
          <w:rPr>
            <w:noProof/>
            <w:webHidden/>
          </w:rPr>
          <w:tab/>
        </w:r>
        <w:r>
          <w:rPr>
            <w:noProof/>
            <w:webHidden/>
          </w:rPr>
          <w:fldChar w:fldCharType="begin"/>
        </w:r>
        <w:r>
          <w:rPr>
            <w:noProof/>
            <w:webHidden/>
          </w:rPr>
          <w:instrText xml:space="preserve"> PAGEREF _Toc167041550 \h </w:instrText>
        </w:r>
        <w:r>
          <w:rPr>
            <w:noProof/>
            <w:webHidden/>
          </w:rPr>
        </w:r>
      </w:ins>
      <w:r>
        <w:rPr>
          <w:noProof/>
          <w:webHidden/>
        </w:rPr>
        <w:fldChar w:fldCharType="separate"/>
      </w:r>
      <w:ins w:id="460" w:author="kunnu vrma" w:date="2024-05-19T20:04:00Z" w16du:dateUtc="2024-05-20T03:04:00Z">
        <w:r w:rsidR="00CB18E6">
          <w:rPr>
            <w:noProof/>
            <w:webHidden/>
          </w:rPr>
          <w:t>42</w:t>
        </w:r>
      </w:ins>
      <w:ins w:id="461" w:author="kunnu vrma" w:date="2024-05-19T20:03:00Z" w16du:dateUtc="2024-05-20T03:03:00Z">
        <w:r>
          <w:rPr>
            <w:noProof/>
            <w:webHidden/>
          </w:rPr>
          <w:fldChar w:fldCharType="end"/>
        </w:r>
        <w:r w:rsidRPr="003F6C4D">
          <w:rPr>
            <w:rStyle w:val="Hyperlink"/>
            <w:noProof/>
          </w:rPr>
          <w:fldChar w:fldCharType="end"/>
        </w:r>
      </w:ins>
    </w:p>
    <w:p w14:paraId="38F180E0" w14:textId="0B76BAE0" w:rsidR="00CF37AA" w:rsidRDefault="00CF37AA">
      <w:pPr>
        <w:pStyle w:val="TableofFigures"/>
        <w:tabs>
          <w:tab w:val="right" w:leader="dot" w:pos="9350"/>
        </w:tabs>
        <w:rPr>
          <w:ins w:id="462" w:author="kunnu vrma" w:date="2024-05-19T20:03:00Z" w16du:dateUtc="2024-05-20T03:03:00Z"/>
          <w:rFonts w:eastAsiaTheme="minorEastAsia" w:cstheme="minorBidi"/>
          <w:caps w:val="0"/>
          <w:noProof/>
          <w:kern w:val="2"/>
          <w:sz w:val="24"/>
          <w:szCs w:val="24"/>
          <w:lang w:val="en-CA" w:eastAsia="en-CA"/>
          <w14:ligatures w14:val="standardContextual"/>
        </w:rPr>
      </w:pPr>
      <w:ins w:id="46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48: All 12/12 unit test cases were successful</w:t>
        </w:r>
        <w:r>
          <w:rPr>
            <w:noProof/>
            <w:webHidden/>
          </w:rPr>
          <w:tab/>
        </w:r>
        <w:r>
          <w:rPr>
            <w:noProof/>
            <w:webHidden/>
          </w:rPr>
          <w:fldChar w:fldCharType="begin"/>
        </w:r>
        <w:r>
          <w:rPr>
            <w:noProof/>
            <w:webHidden/>
          </w:rPr>
          <w:instrText xml:space="preserve"> PAGEREF _Toc167041551 \h </w:instrText>
        </w:r>
        <w:r>
          <w:rPr>
            <w:noProof/>
            <w:webHidden/>
          </w:rPr>
        </w:r>
      </w:ins>
      <w:r>
        <w:rPr>
          <w:noProof/>
          <w:webHidden/>
        </w:rPr>
        <w:fldChar w:fldCharType="separate"/>
      </w:r>
      <w:ins w:id="464" w:author="kunnu vrma" w:date="2024-05-19T20:04:00Z" w16du:dateUtc="2024-05-20T03:04:00Z">
        <w:r w:rsidR="00CB18E6">
          <w:rPr>
            <w:noProof/>
            <w:webHidden/>
          </w:rPr>
          <w:t>43</w:t>
        </w:r>
      </w:ins>
      <w:ins w:id="465" w:author="kunnu vrma" w:date="2024-05-19T20:03:00Z" w16du:dateUtc="2024-05-20T03:03:00Z">
        <w:r>
          <w:rPr>
            <w:noProof/>
            <w:webHidden/>
          </w:rPr>
          <w:fldChar w:fldCharType="end"/>
        </w:r>
        <w:r w:rsidRPr="003F6C4D">
          <w:rPr>
            <w:rStyle w:val="Hyperlink"/>
            <w:noProof/>
          </w:rPr>
          <w:fldChar w:fldCharType="end"/>
        </w:r>
      </w:ins>
    </w:p>
    <w:p w14:paraId="23E9DF74" w14:textId="49F6D454" w:rsidR="00CF37AA" w:rsidRDefault="00CF37AA">
      <w:pPr>
        <w:pStyle w:val="TableofFigures"/>
        <w:tabs>
          <w:tab w:val="right" w:leader="dot" w:pos="9350"/>
        </w:tabs>
        <w:rPr>
          <w:ins w:id="466" w:author="kunnu vrma" w:date="2024-05-19T20:03:00Z" w16du:dateUtc="2024-05-20T03:03:00Z"/>
          <w:rFonts w:eastAsiaTheme="minorEastAsia" w:cstheme="minorBidi"/>
          <w:caps w:val="0"/>
          <w:noProof/>
          <w:kern w:val="2"/>
          <w:sz w:val="24"/>
          <w:szCs w:val="24"/>
          <w:lang w:val="en-CA" w:eastAsia="en-CA"/>
          <w14:ligatures w14:val="standardContextual"/>
        </w:rPr>
      </w:pPr>
      <w:ins w:id="46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49: Test Case 22 – Integration testing function for home page (successful request)</w:t>
        </w:r>
        <w:r>
          <w:rPr>
            <w:noProof/>
            <w:webHidden/>
          </w:rPr>
          <w:tab/>
        </w:r>
        <w:r>
          <w:rPr>
            <w:noProof/>
            <w:webHidden/>
          </w:rPr>
          <w:fldChar w:fldCharType="begin"/>
        </w:r>
        <w:r>
          <w:rPr>
            <w:noProof/>
            <w:webHidden/>
          </w:rPr>
          <w:instrText xml:space="preserve"> PAGEREF _Toc167041552 \h </w:instrText>
        </w:r>
        <w:r>
          <w:rPr>
            <w:noProof/>
            <w:webHidden/>
          </w:rPr>
        </w:r>
      </w:ins>
      <w:r>
        <w:rPr>
          <w:noProof/>
          <w:webHidden/>
        </w:rPr>
        <w:fldChar w:fldCharType="separate"/>
      </w:r>
      <w:ins w:id="468" w:author="kunnu vrma" w:date="2024-05-19T20:04:00Z" w16du:dateUtc="2024-05-20T03:04:00Z">
        <w:r w:rsidR="00CB18E6">
          <w:rPr>
            <w:noProof/>
            <w:webHidden/>
          </w:rPr>
          <w:t>43</w:t>
        </w:r>
      </w:ins>
      <w:ins w:id="469" w:author="kunnu vrma" w:date="2024-05-19T20:03:00Z" w16du:dateUtc="2024-05-20T03:03:00Z">
        <w:r>
          <w:rPr>
            <w:noProof/>
            <w:webHidden/>
          </w:rPr>
          <w:fldChar w:fldCharType="end"/>
        </w:r>
        <w:r w:rsidRPr="003F6C4D">
          <w:rPr>
            <w:rStyle w:val="Hyperlink"/>
            <w:noProof/>
          </w:rPr>
          <w:fldChar w:fldCharType="end"/>
        </w:r>
      </w:ins>
    </w:p>
    <w:p w14:paraId="5E2E22F4" w14:textId="33261A49" w:rsidR="00CF37AA" w:rsidRDefault="00CF37AA">
      <w:pPr>
        <w:pStyle w:val="TableofFigures"/>
        <w:tabs>
          <w:tab w:val="right" w:leader="dot" w:pos="9350"/>
        </w:tabs>
        <w:rPr>
          <w:ins w:id="470" w:author="kunnu vrma" w:date="2024-05-19T20:03:00Z" w16du:dateUtc="2024-05-20T03:03:00Z"/>
          <w:rFonts w:eastAsiaTheme="minorEastAsia" w:cstheme="minorBidi"/>
          <w:caps w:val="0"/>
          <w:noProof/>
          <w:kern w:val="2"/>
          <w:sz w:val="24"/>
          <w:szCs w:val="24"/>
          <w:lang w:val="en-CA" w:eastAsia="en-CA"/>
          <w14:ligatures w14:val="standardContextual"/>
        </w:rPr>
      </w:pPr>
      <w:ins w:id="47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50: Test Case 23 – Integration testing function for Real-time insights page (successful request)</w:t>
        </w:r>
        <w:r>
          <w:rPr>
            <w:noProof/>
            <w:webHidden/>
          </w:rPr>
          <w:tab/>
        </w:r>
        <w:r>
          <w:rPr>
            <w:noProof/>
            <w:webHidden/>
          </w:rPr>
          <w:fldChar w:fldCharType="begin"/>
        </w:r>
        <w:r>
          <w:rPr>
            <w:noProof/>
            <w:webHidden/>
          </w:rPr>
          <w:instrText xml:space="preserve"> PAGEREF _Toc167041553 \h </w:instrText>
        </w:r>
        <w:r>
          <w:rPr>
            <w:noProof/>
            <w:webHidden/>
          </w:rPr>
        </w:r>
      </w:ins>
      <w:r>
        <w:rPr>
          <w:noProof/>
          <w:webHidden/>
        </w:rPr>
        <w:fldChar w:fldCharType="separate"/>
      </w:r>
      <w:ins w:id="472" w:author="kunnu vrma" w:date="2024-05-19T20:04:00Z" w16du:dateUtc="2024-05-20T03:04:00Z">
        <w:r w:rsidR="00CB18E6">
          <w:rPr>
            <w:noProof/>
            <w:webHidden/>
          </w:rPr>
          <w:t>44</w:t>
        </w:r>
      </w:ins>
      <w:ins w:id="473" w:author="kunnu vrma" w:date="2024-05-19T20:03:00Z" w16du:dateUtc="2024-05-20T03:03:00Z">
        <w:r>
          <w:rPr>
            <w:noProof/>
            <w:webHidden/>
          </w:rPr>
          <w:fldChar w:fldCharType="end"/>
        </w:r>
        <w:r w:rsidRPr="003F6C4D">
          <w:rPr>
            <w:rStyle w:val="Hyperlink"/>
            <w:noProof/>
          </w:rPr>
          <w:fldChar w:fldCharType="end"/>
        </w:r>
      </w:ins>
    </w:p>
    <w:p w14:paraId="2AFFE53A" w14:textId="26AFD6F2" w:rsidR="00CF37AA" w:rsidRDefault="00CF37AA">
      <w:pPr>
        <w:pStyle w:val="TableofFigures"/>
        <w:tabs>
          <w:tab w:val="right" w:leader="dot" w:pos="9350"/>
        </w:tabs>
        <w:rPr>
          <w:ins w:id="474" w:author="kunnu vrma" w:date="2024-05-19T20:03:00Z" w16du:dateUtc="2024-05-20T03:03:00Z"/>
          <w:rFonts w:eastAsiaTheme="minorEastAsia" w:cstheme="minorBidi"/>
          <w:caps w:val="0"/>
          <w:noProof/>
          <w:kern w:val="2"/>
          <w:sz w:val="24"/>
          <w:szCs w:val="24"/>
          <w:lang w:val="en-CA" w:eastAsia="en-CA"/>
          <w14:ligatures w14:val="standardContextual"/>
        </w:rPr>
      </w:pPr>
      <w:ins w:id="47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51: Test Case 24 – Integration testing function for Historical Insights page (successful request)</w:t>
        </w:r>
        <w:r>
          <w:rPr>
            <w:noProof/>
            <w:webHidden/>
          </w:rPr>
          <w:tab/>
        </w:r>
        <w:r>
          <w:rPr>
            <w:noProof/>
            <w:webHidden/>
          </w:rPr>
          <w:fldChar w:fldCharType="begin"/>
        </w:r>
        <w:r>
          <w:rPr>
            <w:noProof/>
            <w:webHidden/>
          </w:rPr>
          <w:instrText xml:space="preserve"> PAGEREF _Toc167041554 \h </w:instrText>
        </w:r>
        <w:r>
          <w:rPr>
            <w:noProof/>
            <w:webHidden/>
          </w:rPr>
        </w:r>
      </w:ins>
      <w:r>
        <w:rPr>
          <w:noProof/>
          <w:webHidden/>
        </w:rPr>
        <w:fldChar w:fldCharType="separate"/>
      </w:r>
      <w:ins w:id="476" w:author="kunnu vrma" w:date="2024-05-19T20:04:00Z" w16du:dateUtc="2024-05-20T03:04:00Z">
        <w:r w:rsidR="00CB18E6">
          <w:rPr>
            <w:noProof/>
            <w:webHidden/>
          </w:rPr>
          <w:t>44</w:t>
        </w:r>
      </w:ins>
      <w:ins w:id="477" w:author="kunnu vrma" w:date="2024-05-19T20:03:00Z" w16du:dateUtc="2024-05-20T03:03:00Z">
        <w:r>
          <w:rPr>
            <w:noProof/>
            <w:webHidden/>
          </w:rPr>
          <w:fldChar w:fldCharType="end"/>
        </w:r>
        <w:r w:rsidRPr="003F6C4D">
          <w:rPr>
            <w:rStyle w:val="Hyperlink"/>
            <w:noProof/>
          </w:rPr>
          <w:fldChar w:fldCharType="end"/>
        </w:r>
      </w:ins>
    </w:p>
    <w:p w14:paraId="36099BD7" w14:textId="1FD55E60" w:rsidR="00CF37AA" w:rsidRDefault="00CF37AA">
      <w:pPr>
        <w:pStyle w:val="TableofFigures"/>
        <w:tabs>
          <w:tab w:val="right" w:leader="dot" w:pos="9350"/>
        </w:tabs>
        <w:rPr>
          <w:ins w:id="478" w:author="kunnu vrma" w:date="2024-05-19T20:03:00Z" w16du:dateUtc="2024-05-20T03:03:00Z"/>
          <w:rFonts w:eastAsiaTheme="minorEastAsia" w:cstheme="minorBidi"/>
          <w:caps w:val="0"/>
          <w:noProof/>
          <w:kern w:val="2"/>
          <w:sz w:val="24"/>
          <w:szCs w:val="24"/>
          <w:lang w:val="en-CA" w:eastAsia="en-CA"/>
          <w14:ligatures w14:val="standardContextual"/>
        </w:rPr>
      </w:pPr>
      <w:ins w:id="47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52: Test Case 25 – Integration testing function for insights - POST page (successful request)</w:t>
        </w:r>
        <w:r>
          <w:rPr>
            <w:noProof/>
            <w:webHidden/>
          </w:rPr>
          <w:tab/>
        </w:r>
        <w:r>
          <w:rPr>
            <w:noProof/>
            <w:webHidden/>
          </w:rPr>
          <w:fldChar w:fldCharType="begin"/>
        </w:r>
        <w:r>
          <w:rPr>
            <w:noProof/>
            <w:webHidden/>
          </w:rPr>
          <w:instrText xml:space="preserve"> PAGEREF _Toc167041555 \h </w:instrText>
        </w:r>
        <w:r>
          <w:rPr>
            <w:noProof/>
            <w:webHidden/>
          </w:rPr>
        </w:r>
      </w:ins>
      <w:r>
        <w:rPr>
          <w:noProof/>
          <w:webHidden/>
        </w:rPr>
        <w:fldChar w:fldCharType="separate"/>
      </w:r>
      <w:ins w:id="480" w:author="kunnu vrma" w:date="2024-05-19T20:04:00Z" w16du:dateUtc="2024-05-20T03:04:00Z">
        <w:r w:rsidR="00CB18E6">
          <w:rPr>
            <w:noProof/>
            <w:webHidden/>
          </w:rPr>
          <w:t>45</w:t>
        </w:r>
      </w:ins>
      <w:ins w:id="481" w:author="kunnu vrma" w:date="2024-05-19T20:03:00Z" w16du:dateUtc="2024-05-20T03:03:00Z">
        <w:r>
          <w:rPr>
            <w:noProof/>
            <w:webHidden/>
          </w:rPr>
          <w:fldChar w:fldCharType="end"/>
        </w:r>
        <w:r w:rsidRPr="003F6C4D">
          <w:rPr>
            <w:rStyle w:val="Hyperlink"/>
            <w:noProof/>
          </w:rPr>
          <w:fldChar w:fldCharType="end"/>
        </w:r>
      </w:ins>
    </w:p>
    <w:p w14:paraId="29AC62AB" w14:textId="2391B2CC" w:rsidR="00CF37AA" w:rsidRDefault="00CF37AA">
      <w:pPr>
        <w:pStyle w:val="TableofFigures"/>
        <w:tabs>
          <w:tab w:val="right" w:leader="dot" w:pos="9350"/>
        </w:tabs>
        <w:rPr>
          <w:ins w:id="482" w:author="kunnu vrma" w:date="2024-05-19T20:03:00Z" w16du:dateUtc="2024-05-20T03:03:00Z"/>
          <w:rFonts w:eastAsiaTheme="minorEastAsia" w:cstheme="minorBidi"/>
          <w:caps w:val="0"/>
          <w:noProof/>
          <w:kern w:val="2"/>
          <w:sz w:val="24"/>
          <w:szCs w:val="24"/>
          <w:lang w:val="en-CA" w:eastAsia="en-CA"/>
          <w14:ligatures w14:val="standardContextual"/>
        </w:rPr>
      </w:pPr>
      <w:ins w:id="483" w:author="kunnu vrma" w:date="2024-05-19T20:03:00Z" w16du:dateUtc="2024-05-20T03:03:00Z">
        <w:r w:rsidRPr="003F6C4D">
          <w:rPr>
            <w:rStyle w:val="Hyperlink"/>
            <w:noProof/>
          </w:rPr>
          <w:lastRenderedPageBreak/>
          <w:fldChar w:fldCharType="begin"/>
        </w:r>
        <w:r w:rsidRPr="003F6C4D">
          <w:rPr>
            <w:rStyle w:val="Hyperlink"/>
            <w:noProof/>
          </w:rPr>
          <w:instrText xml:space="preserve"> </w:instrText>
        </w:r>
        <w:r>
          <w:rPr>
            <w:noProof/>
          </w:rPr>
          <w:instrText>HYPERLINK \l "_Toc167041556"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53: All 4/4 Integration tests passed</w:t>
        </w:r>
        <w:r>
          <w:rPr>
            <w:noProof/>
            <w:webHidden/>
          </w:rPr>
          <w:tab/>
        </w:r>
        <w:r>
          <w:rPr>
            <w:noProof/>
            <w:webHidden/>
          </w:rPr>
          <w:fldChar w:fldCharType="begin"/>
        </w:r>
        <w:r>
          <w:rPr>
            <w:noProof/>
            <w:webHidden/>
          </w:rPr>
          <w:instrText xml:space="preserve"> PAGEREF _Toc167041556 \h </w:instrText>
        </w:r>
        <w:r>
          <w:rPr>
            <w:noProof/>
            <w:webHidden/>
          </w:rPr>
        </w:r>
      </w:ins>
      <w:r>
        <w:rPr>
          <w:noProof/>
          <w:webHidden/>
        </w:rPr>
        <w:fldChar w:fldCharType="separate"/>
      </w:r>
      <w:ins w:id="484" w:author="kunnu vrma" w:date="2024-05-19T20:04:00Z" w16du:dateUtc="2024-05-20T03:04:00Z">
        <w:r w:rsidR="00CB18E6">
          <w:rPr>
            <w:noProof/>
            <w:webHidden/>
          </w:rPr>
          <w:t>45</w:t>
        </w:r>
      </w:ins>
      <w:ins w:id="485" w:author="kunnu vrma" w:date="2024-05-19T20:03:00Z" w16du:dateUtc="2024-05-20T03:03:00Z">
        <w:r>
          <w:rPr>
            <w:noProof/>
            <w:webHidden/>
          </w:rPr>
          <w:fldChar w:fldCharType="end"/>
        </w:r>
        <w:r w:rsidRPr="003F6C4D">
          <w:rPr>
            <w:rStyle w:val="Hyperlink"/>
            <w:noProof/>
          </w:rPr>
          <w:fldChar w:fldCharType="end"/>
        </w:r>
      </w:ins>
    </w:p>
    <w:p w14:paraId="5552129C" w14:textId="32949768" w:rsidR="00CF37AA" w:rsidRDefault="00CF37AA">
      <w:pPr>
        <w:pStyle w:val="TableofFigures"/>
        <w:tabs>
          <w:tab w:val="right" w:leader="dot" w:pos="9350"/>
        </w:tabs>
        <w:rPr>
          <w:ins w:id="486" w:author="kunnu vrma" w:date="2024-05-19T20:03:00Z" w16du:dateUtc="2024-05-20T03:03:00Z"/>
          <w:rFonts w:eastAsiaTheme="minorEastAsia" w:cstheme="minorBidi"/>
          <w:caps w:val="0"/>
          <w:noProof/>
          <w:kern w:val="2"/>
          <w:sz w:val="24"/>
          <w:szCs w:val="24"/>
          <w:lang w:val="en-CA" w:eastAsia="en-CA"/>
          <w14:ligatures w14:val="standardContextual"/>
        </w:rPr>
      </w:pPr>
      <w:ins w:id="48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54: Stopping the application from running (exit code 0)</w:t>
        </w:r>
        <w:r>
          <w:rPr>
            <w:noProof/>
            <w:webHidden/>
          </w:rPr>
          <w:tab/>
        </w:r>
        <w:r>
          <w:rPr>
            <w:noProof/>
            <w:webHidden/>
          </w:rPr>
          <w:fldChar w:fldCharType="begin"/>
        </w:r>
        <w:r>
          <w:rPr>
            <w:noProof/>
            <w:webHidden/>
          </w:rPr>
          <w:instrText xml:space="preserve"> PAGEREF _Toc167041557 \h </w:instrText>
        </w:r>
        <w:r>
          <w:rPr>
            <w:noProof/>
            <w:webHidden/>
          </w:rPr>
        </w:r>
      </w:ins>
      <w:r>
        <w:rPr>
          <w:noProof/>
          <w:webHidden/>
        </w:rPr>
        <w:fldChar w:fldCharType="separate"/>
      </w:r>
      <w:ins w:id="488" w:author="kunnu vrma" w:date="2024-05-19T20:04:00Z" w16du:dateUtc="2024-05-20T03:04:00Z">
        <w:r w:rsidR="00CB18E6">
          <w:rPr>
            <w:noProof/>
            <w:webHidden/>
          </w:rPr>
          <w:t>46</w:t>
        </w:r>
      </w:ins>
      <w:ins w:id="489" w:author="kunnu vrma" w:date="2024-05-19T20:03:00Z" w16du:dateUtc="2024-05-20T03:03:00Z">
        <w:r>
          <w:rPr>
            <w:noProof/>
            <w:webHidden/>
          </w:rPr>
          <w:fldChar w:fldCharType="end"/>
        </w:r>
        <w:r w:rsidRPr="003F6C4D">
          <w:rPr>
            <w:rStyle w:val="Hyperlink"/>
            <w:noProof/>
          </w:rPr>
          <w:fldChar w:fldCharType="end"/>
        </w:r>
      </w:ins>
    </w:p>
    <w:p w14:paraId="48A0D85E" w14:textId="3D77E5B2" w:rsidR="00CF37AA" w:rsidRDefault="00CF37AA">
      <w:pPr>
        <w:pStyle w:val="TableofFigures"/>
        <w:tabs>
          <w:tab w:val="right" w:leader="dot" w:pos="9350"/>
        </w:tabs>
        <w:rPr>
          <w:ins w:id="490" w:author="kunnu vrma" w:date="2024-05-19T20:03:00Z" w16du:dateUtc="2024-05-20T03:03:00Z"/>
          <w:rFonts w:eastAsiaTheme="minorEastAsia" w:cstheme="minorBidi"/>
          <w:caps w:val="0"/>
          <w:noProof/>
          <w:kern w:val="2"/>
          <w:sz w:val="24"/>
          <w:szCs w:val="24"/>
          <w:lang w:val="en-CA" w:eastAsia="en-CA"/>
          <w14:ligatures w14:val="standardContextual"/>
        </w:rPr>
      </w:pPr>
      <w:ins w:id="49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55: Site cannot be reached error message when the network is broken by pausing the app.py</w:t>
        </w:r>
        <w:r>
          <w:rPr>
            <w:noProof/>
            <w:webHidden/>
          </w:rPr>
          <w:tab/>
        </w:r>
        <w:r>
          <w:rPr>
            <w:noProof/>
            <w:webHidden/>
          </w:rPr>
          <w:fldChar w:fldCharType="begin"/>
        </w:r>
        <w:r>
          <w:rPr>
            <w:noProof/>
            <w:webHidden/>
          </w:rPr>
          <w:instrText xml:space="preserve"> PAGEREF _Toc167041558 \h </w:instrText>
        </w:r>
        <w:r>
          <w:rPr>
            <w:noProof/>
            <w:webHidden/>
          </w:rPr>
        </w:r>
      </w:ins>
      <w:r>
        <w:rPr>
          <w:noProof/>
          <w:webHidden/>
        </w:rPr>
        <w:fldChar w:fldCharType="separate"/>
      </w:r>
      <w:ins w:id="492" w:author="kunnu vrma" w:date="2024-05-19T20:04:00Z" w16du:dateUtc="2024-05-20T03:04:00Z">
        <w:r w:rsidR="00CB18E6">
          <w:rPr>
            <w:noProof/>
            <w:webHidden/>
          </w:rPr>
          <w:t>47</w:t>
        </w:r>
      </w:ins>
      <w:ins w:id="493" w:author="kunnu vrma" w:date="2024-05-19T20:03:00Z" w16du:dateUtc="2024-05-20T03:03:00Z">
        <w:r>
          <w:rPr>
            <w:noProof/>
            <w:webHidden/>
          </w:rPr>
          <w:fldChar w:fldCharType="end"/>
        </w:r>
        <w:r w:rsidRPr="003F6C4D">
          <w:rPr>
            <w:rStyle w:val="Hyperlink"/>
            <w:noProof/>
          </w:rPr>
          <w:fldChar w:fldCharType="end"/>
        </w:r>
      </w:ins>
    </w:p>
    <w:p w14:paraId="5D9964FD" w14:textId="794B9941" w:rsidR="00CF37AA" w:rsidRDefault="00CF37AA">
      <w:pPr>
        <w:pStyle w:val="TableofFigures"/>
        <w:tabs>
          <w:tab w:val="right" w:leader="dot" w:pos="9350"/>
        </w:tabs>
        <w:rPr>
          <w:ins w:id="494" w:author="kunnu vrma" w:date="2024-05-19T20:03:00Z" w16du:dateUtc="2024-05-20T03:03:00Z"/>
          <w:rFonts w:eastAsiaTheme="minorEastAsia" w:cstheme="minorBidi"/>
          <w:caps w:val="0"/>
          <w:noProof/>
          <w:kern w:val="2"/>
          <w:sz w:val="24"/>
          <w:szCs w:val="24"/>
          <w:lang w:val="en-CA" w:eastAsia="en-CA"/>
          <w14:ligatures w14:val="standardContextual"/>
        </w:rPr>
      </w:pPr>
      <w:ins w:id="49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"_Toc167041559"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56: Loading, Sampling, and Data Splitting</w:t>
        </w:r>
        <w:r>
          <w:rPr>
            <w:noProof/>
            <w:webHidden/>
          </w:rPr>
          <w:tab/>
        </w:r>
        <w:r>
          <w:rPr>
            <w:noProof/>
            <w:webHidden/>
          </w:rPr>
          <w:fldChar w:fldCharType="begin"/>
        </w:r>
        <w:r>
          <w:rPr>
            <w:noProof/>
            <w:webHidden/>
          </w:rPr>
          <w:instrText xml:space="preserve"> PAGEREF _Toc167041559 \h </w:instrText>
        </w:r>
        <w:r>
          <w:rPr>
            <w:noProof/>
            <w:webHidden/>
          </w:rPr>
        </w:r>
      </w:ins>
      <w:r>
        <w:rPr>
          <w:noProof/>
          <w:webHidden/>
        </w:rPr>
        <w:fldChar w:fldCharType="separate"/>
      </w:r>
      <w:ins w:id="496" w:author="kunnu vrma" w:date="2024-05-19T20:04:00Z" w16du:dateUtc="2024-05-20T03:04:00Z">
        <w:r w:rsidR="00CB18E6">
          <w:rPr>
            <w:noProof/>
            <w:webHidden/>
          </w:rPr>
          <w:t>50</w:t>
        </w:r>
      </w:ins>
      <w:ins w:id="497" w:author="kunnu vrma" w:date="2024-05-19T20:03:00Z" w16du:dateUtc="2024-05-20T03:03:00Z">
        <w:r>
          <w:rPr>
            <w:noProof/>
            <w:webHidden/>
          </w:rPr>
          <w:fldChar w:fldCharType="end"/>
        </w:r>
        <w:r w:rsidRPr="003F6C4D">
          <w:rPr>
            <w:rStyle w:val="Hyperlink"/>
            <w:noProof/>
          </w:rPr>
          <w:fldChar w:fldCharType="end"/>
        </w:r>
      </w:ins>
    </w:p>
    <w:p w14:paraId="60C42BC1" w14:textId="0673A62D" w:rsidR="00CF37AA" w:rsidRDefault="00CF37AA">
      <w:pPr>
        <w:pStyle w:val="TableofFigures"/>
        <w:tabs>
          <w:tab w:val="right" w:leader="dot" w:pos="9350"/>
        </w:tabs>
        <w:rPr>
          <w:ins w:id="498" w:author="kunnu vrma" w:date="2024-05-19T20:03:00Z" w16du:dateUtc="2024-05-20T03:03:00Z"/>
          <w:rFonts w:eastAsiaTheme="minorEastAsia" w:cstheme="minorBidi"/>
          <w:caps w:val="0"/>
          <w:noProof/>
          <w:kern w:val="2"/>
          <w:sz w:val="24"/>
          <w:szCs w:val="24"/>
          <w:lang w:val="en-CA" w:eastAsia="en-CA"/>
          <w14:ligatures w14:val="standardContextual"/>
        </w:rPr>
      </w:pPr>
      <w:ins w:id="49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57: Training Linear Regression Model on the training data and calculating error</w:t>
        </w:r>
        <w:r>
          <w:rPr>
            <w:noProof/>
            <w:webHidden/>
          </w:rPr>
          <w:tab/>
        </w:r>
        <w:r>
          <w:rPr>
            <w:noProof/>
            <w:webHidden/>
          </w:rPr>
          <w:fldChar w:fldCharType="begin"/>
        </w:r>
        <w:r>
          <w:rPr>
            <w:noProof/>
            <w:webHidden/>
          </w:rPr>
          <w:instrText xml:space="preserve"> PAGEREF _Toc167041560 \h </w:instrText>
        </w:r>
        <w:r>
          <w:rPr>
            <w:noProof/>
            <w:webHidden/>
          </w:rPr>
        </w:r>
      </w:ins>
      <w:r>
        <w:rPr>
          <w:noProof/>
          <w:webHidden/>
        </w:rPr>
        <w:fldChar w:fldCharType="separate"/>
      </w:r>
      <w:ins w:id="500" w:author="kunnu vrma" w:date="2024-05-19T20:04:00Z" w16du:dateUtc="2024-05-20T03:04:00Z">
        <w:r w:rsidR="00CB18E6">
          <w:rPr>
            <w:noProof/>
            <w:webHidden/>
          </w:rPr>
          <w:t>51</w:t>
        </w:r>
      </w:ins>
      <w:ins w:id="501" w:author="kunnu vrma" w:date="2024-05-19T20:03:00Z" w16du:dateUtc="2024-05-20T03:03:00Z">
        <w:r>
          <w:rPr>
            <w:noProof/>
            <w:webHidden/>
          </w:rPr>
          <w:fldChar w:fldCharType="end"/>
        </w:r>
        <w:r w:rsidRPr="003F6C4D">
          <w:rPr>
            <w:rStyle w:val="Hyperlink"/>
            <w:noProof/>
          </w:rPr>
          <w:fldChar w:fldCharType="end"/>
        </w:r>
      </w:ins>
    </w:p>
    <w:p w14:paraId="60CF6FE4" w14:textId="2004B756" w:rsidR="00CF37AA" w:rsidRDefault="00CF37AA">
      <w:pPr>
        <w:pStyle w:val="TableofFigures"/>
        <w:tabs>
          <w:tab w:val="right" w:leader="dot" w:pos="9350"/>
        </w:tabs>
        <w:rPr>
          <w:ins w:id="502" w:author="kunnu vrma" w:date="2024-05-19T20:03:00Z" w16du:dateUtc="2024-05-20T03:03:00Z"/>
          <w:rFonts w:eastAsiaTheme="minorEastAsia" w:cstheme="minorBidi"/>
          <w:caps w:val="0"/>
          <w:noProof/>
          <w:kern w:val="2"/>
          <w:sz w:val="24"/>
          <w:szCs w:val="24"/>
          <w:lang w:val="en-CA" w:eastAsia="en-CA"/>
          <w14:ligatures w14:val="standardContextual"/>
        </w:rPr>
      </w:pPr>
      <w:ins w:id="50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"_Toc167041561"</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58: Results of training Linear Regression Model</w:t>
        </w:r>
        <w:r>
          <w:rPr>
            <w:noProof/>
            <w:webHidden/>
          </w:rPr>
          <w:tab/>
        </w:r>
        <w:r>
          <w:rPr>
            <w:noProof/>
            <w:webHidden/>
          </w:rPr>
          <w:fldChar w:fldCharType="begin"/>
        </w:r>
        <w:r>
          <w:rPr>
            <w:noProof/>
            <w:webHidden/>
          </w:rPr>
          <w:instrText xml:space="preserve"> PAGEREF _Toc167041561 \h </w:instrText>
        </w:r>
        <w:r>
          <w:rPr>
            <w:noProof/>
            <w:webHidden/>
          </w:rPr>
        </w:r>
      </w:ins>
      <w:r>
        <w:rPr>
          <w:noProof/>
          <w:webHidden/>
        </w:rPr>
        <w:fldChar w:fldCharType="separate"/>
      </w:r>
      <w:ins w:id="504" w:author="kunnu vrma" w:date="2024-05-19T20:04:00Z" w16du:dateUtc="2024-05-20T03:04:00Z">
        <w:r w:rsidR="00CB18E6">
          <w:rPr>
            <w:noProof/>
            <w:webHidden/>
          </w:rPr>
          <w:t>52</w:t>
        </w:r>
      </w:ins>
      <w:ins w:id="505" w:author="kunnu vrma" w:date="2024-05-19T20:03:00Z" w16du:dateUtc="2024-05-20T03:03:00Z">
        <w:r>
          <w:rPr>
            <w:noProof/>
            <w:webHidden/>
          </w:rPr>
          <w:fldChar w:fldCharType="end"/>
        </w:r>
        <w:r w:rsidRPr="003F6C4D">
          <w:rPr>
            <w:rStyle w:val="Hyperlink"/>
            <w:noProof/>
          </w:rPr>
          <w:fldChar w:fldCharType="end"/>
        </w:r>
      </w:ins>
    </w:p>
    <w:p w14:paraId="1104636F" w14:textId="695B1C6F" w:rsidR="00CF37AA" w:rsidRDefault="00CF37AA">
      <w:pPr>
        <w:pStyle w:val="TableofFigures"/>
        <w:tabs>
          <w:tab w:val="right" w:leader="dot" w:pos="9350"/>
        </w:tabs>
        <w:rPr>
          <w:ins w:id="506" w:author="kunnu vrma" w:date="2024-05-19T20:03:00Z" w16du:dateUtc="2024-05-20T03:03:00Z"/>
          <w:rFonts w:eastAsiaTheme="minorEastAsia" w:cstheme="minorBidi"/>
          <w:caps w:val="0"/>
          <w:noProof/>
          <w:kern w:val="2"/>
          <w:sz w:val="24"/>
          <w:szCs w:val="24"/>
          <w:lang w:val="en-CA" w:eastAsia="en-CA"/>
          <w14:ligatures w14:val="standardContextual"/>
        </w:rPr>
      </w:pPr>
      <w:ins w:id="50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"_Toc167041562"</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59: Feature Importance in Linear Regression</w:t>
        </w:r>
        <w:r>
          <w:rPr>
            <w:noProof/>
            <w:webHidden/>
          </w:rPr>
          <w:tab/>
        </w:r>
        <w:r>
          <w:rPr>
            <w:noProof/>
            <w:webHidden/>
          </w:rPr>
          <w:fldChar w:fldCharType="begin"/>
        </w:r>
        <w:r>
          <w:rPr>
            <w:noProof/>
            <w:webHidden/>
          </w:rPr>
          <w:instrText xml:space="preserve"> PAGEREF _Toc167041562 \h </w:instrText>
        </w:r>
        <w:r>
          <w:rPr>
            <w:noProof/>
            <w:webHidden/>
          </w:rPr>
        </w:r>
      </w:ins>
      <w:r>
        <w:rPr>
          <w:noProof/>
          <w:webHidden/>
        </w:rPr>
        <w:fldChar w:fldCharType="separate"/>
      </w:r>
      <w:ins w:id="508" w:author="kunnu vrma" w:date="2024-05-19T20:04:00Z" w16du:dateUtc="2024-05-20T03:04:00Z">
        <w:r w:rsidR="00CB18E6">
          <w:rPr>
            <w:noProof/>
            <w:webHidden/>
          </w:rPr>
          <w:t>52</w:t>
        </w:r>
      </w:ins>
      <w:ins w:id="509" w:author="kunnu vrma" w:date="2024-05-19T20:03:00Z" w16du:dateUtc="2024-05-20T03:03:00Z">
        <w:r>
          <w:rPr>
            <w:noProof/>
            <w:webHidden/>
          </w:rPr>
          <w:fldChar w:fldCharType="end"/>
        </w:r>
        <w:r w:rsidRPr="003F6C4D">
          <w:rPr>
            <w:rStyle w:val="Hyperlink"/>
            <w:noProof/>
          </w:rPr>
          <w:fldChar w:fldCharType="end"/>
        </w:r>
      </w:ins>
    </w:p>
    <w:p w14:paraId="7067587C" w14:textId="3829451E" w:rsidR="00CF37AA" w:rsidRDefault="00CF37AA">
      <w:pPr>
        <w:pStyle w:val="TableofFigures"/>
        <w:tabs>
          <w:tab w:val="right" w:leader="dot" w:pos="9350"/>
        </w:tabs>
        <w:rPr>
          <w:ins w:id="510" w:author="kunnu vrma" w:date="2024-05-19T20:03:00Z" w16du:dateUtc="2024-05-20T03:03:00Z"/>
          <w:rFonts w:eastAsiaTheme="minorEastAsia" w:cstheme="minorBidi"/>
          <w:caps w:val="0"/>
          <w:noProof/>
          <w:kern w:val="2"/>
          <w:sz w:val="24"/>
          <w:szCs w:val="24"/>
          <w:lang w:val="en-CA" w:eastAsia="en-CA"/>
          <w14:ligatures w14:val="standardContextual"/>
        </w:rPr>
      </w:pPr>
      <w:ins w:id="51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"_Toc167041563"</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60: Bar chart to visualize feature importance for Linear Regression</w:t>
        </w:r>
        <w:r>
          <w:rPr>
            <w:noProof/>
            <w:webHidden/>
          </w:rPr>
          <w:tab/>
        </w:r>
        <w:r>
          <w:rPr>
            <w:noProof/>
            <w:webHidden/>
          </w:rPr>
          <w:fldChar w:fldCharType="begin"/>
        </w:r>
        <w:r>
          <w:rPr>
            <w:noProof/>
            <w:webHidden/>
          </w:rPr>
          <w:instrText xml:space="preserve"> PAGEREF _Toc167041563 \h </w:instrText>
        </w:r>
        <w:r>
          <w:rPr>
            <w:noProof/>
            <w:webHidden/>
          </w:rPr>
        </w:r>
      </w:ins>
      <w:r>
        <w:rPr>
          <w:noProof/>
          <w:webHidden/>
        </w:rPr>
        <w:fldChar w:fldCharType="separate"/>
      </w:r>
      <w:ins w:id="512" w:author="kunnu vrma" w:date="2024-05-19T20:04:00Z" w16du:dateUtc="2024-05-20T03:04:00Z">
        <w:r w:rsidR="00CB18E6">
          <w:rPr>
            <w:noProof/>
            <w:webHidden/>
          </w:rPr>
          <w:t>53</w:t>
        </w:r>
      </w:ins>
      <w:ins w:id="513" w:author="kunnu vrma" w:date="2024-05-19T20:03:00Z" w16du:dateUtc="2024-05-20T03:03:00Z">
        <w:r>
          <w:rPr>
            <w:noProof/>
            <w:webHidden/>
          </w:rPr>
          <w:fldChar w:fldCharType="end"/>
        </w:r>
        <w:r w:rsidRPr="003F6C4D">
          <w:rPr>
            <w:rStyle w:val="Hyperlink"/>
            <w:noProof/>
          </w:rPr>
          <w:fldChar w:fldCharType="end"/>
        </w:r>
      </w:ins>
    </w:p>
    <w:p w14:paraId="47BA91F8" w14:textId="0C5A664E" w:rsidR="00CF37AA" w:rsidRDefault="00CF37AA">
      <w:pPr>
        <w:pStyle w:val="TableofFigures"/>
        <w:tabs>
          <w:tab w:val="right" w:leader="dot" w:pos="9350"/>
        </w:tabs>
        <w:rPr>
          <w:ins w:id="514" w:author="kunnu vrma" w:date="2024-05-19T20:03:00Z" w16du:dateUtc="2024-05-20T03:03:00Z"/>
          <w:rFonts w:eastAsiaTheme="minorEastAsia" w:cstheme="minorBidi"/>
          <w:caps w:val="0"/>
          <w:noProof/>
          <w:kern w:val="2"/>
          <w:sz w:val="24"/>
          <w:szCs w:val="24"/>
          <w:lang w:val="en-CA" w:eastAsia="en-CA"/>
          <w14:ligatures w14:val="standardContextual"/>
        </w:rPr>
      </w:pPr>
      <w:ins w:id="51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"_Toc167041564"</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61: Feature importance in Random Forest Model</w:t>
        </w:r>
        <w:r>
          <w:rPr>
            <w:noProof/>
            <w:webHidden/>
          </w:rPr>
          <w:tab/>
        </w:r>
        <w:r>
          <w:rPr>
            <w:noProof/>
            <w:webHidden/>
          </w:rPr>
          <w:fldChar w:fldCharType="begin"/>
        </w:r>
        <w:r>
          <w:rPr>
            <w:noProof/>
            <w:webHidden/>
          </w:rPr>
          <w:instrText xml:space="preserve"> PAGEREF _Toc167041564 \h </w:instrText>
        </w:r>
        <w:r>
          <w:rPr>
            <w:noProof/>
            <w:webHidden/>
          </w:rPr>
        </w:r>
      </w:ins>
      <w:r>
        <w:rPr>
          <w:noProof/>
          <w:webHidden/>
        </w:rPr>
        <w:fldChar w:fldCharType="separate"/>
      </w:r>
      <w:ins w:id="516" w:author="kunnu vrma" w:date="2024-05-19T20:04:00Z" w16du:dateUtc="2024-05-20T03:04:00Z">
        <w:r w:rsidR="00CB18E6">
          <w:rPr>
            <w:noProof/>
            <w:webHidden/>
          </w:rPr>
          <w:t>54</w:t>
        </w:r>
      </w:ins>
      <w:ins w:id="517" w:author="kunnu vrma" w:date="2024-05-19T20:03:00Z" w16du:dateUtc="2024-05-20T03:03:00Z">
        <w:r>
          <w:rPr>
            <w:noProof/>
            <w:webHidden/>
          </w:rPr>
          <w:fldChar w:fldCharType="end"/>
        </w:r>
        <w:r w:rsidRPr="003F6C4D">
          <w:rPr>
            <w:rStyle w:val="Hyperlink"/>
            <w:noProof/>
          </w:rPr>
          <w:fldChar w:fldCharType="end"/>
        </w:r>
      </w:ins>
    </w:p>
    <w:p w14:paraId="5B7EB9EC" w14:textId="1C4CC6E0" w:rsidR="00CF37AA" w:rsidRDefault="00CF37AA">
      <w:pPr>
        <w:pStyle w:val="TableofFigures"/>
        <w:tabs>
          <w:tab w:val="right" w:leader="dot" w:pos="9350"/>
        </w:tabs>
        <w:rPr>
          <w:ins w:id="518" w:author="kunnu vrma" w:date="2024-05-19T20:03:00Z" w16du:dateUtc="2024-05-20T03:03:00Z"/>
          <w:rFonts w:eastAsiaTheme="minorEastAsia" w:cstheme="minorBidi"/>
          <w:caps w:val="0"/>
          <w:noProof/>
          <w:kern w:val="2"/>
          <w:sz w:val="24"/>
          <w:szCs w:val="24"/>
          <w:lang w:val="en-CA" w:eastAsia="en-CA"/>
          <w14:ligatures w14:val="standardContextual"/>
        </w:rPr>
      </w:pPr>
      <w:ins w:id="51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"_Toc167041565"</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62: Training Random Forest Regressor Model on training data and calculating error</w:t>
        </w:r>
        <w:r>
          <w:rPr>
            <w:noProof/>
            <w:webHidden/>
          </w:rPr>
          <w:tab/>
        </w:r>
        <w:r>
          <w:rPr>
            <w:noProof/>
            <w:webHidden/>
          </w:rPr>
          <w:fldChar w:fldCharType="begin"/>
        </w:r>
        <w:r>
          <w:rPr>
            <w:noProof/>
            <w:webHidden/>
          </w:rPr>
          <w:instrText xml:space="preserve"> PAGEREF _Toc167041565 \h </w:instrText>
        </w:r>
        <w:r>
          <w:rPr>
            <w:noProof/>
            <w:webHidden/>
          </w:rPr>
        </w:r>
      </w:ins>
      <w:r>
        <w:rPr>
          <w:noProof/>
          <w:webHidden/>
        </w:rPr>
        <w:fldChar w:fldCharType="separate"/>
      </w:r>
      <w:ins w:id="520" w:author="kunnu vrma" w:date="2024-05-19T20:04:00Z" w16du:dateUtc="2024-05-20T03:04:00Z">
        <w:r w:rsidR="00CB18E6">
          <w:rPr>
            <w:noProof/>
            <w:webHidden/>
          </w:rPr>
          <w:t>55</w:t>
        </w:r>
      </w:ins>
      <w:ins w:id="521" w:author="kunnu vrma" w:date="2024-05-19T20:03:00Z" w16du:dateUtc="2024-05-20T03:03:00Z">
        <w:r>
          <w:rPr>
            <w:noProof/>
            <w:webHidden/>
          </w:rPr>
          <w:fldChar w:fldCharType="end"/>
        </w:r>
        <w:r w:rsidRPr="003F6C4D">
          <w:rPr>
            <w:rStyle w:val="Hyperlink"/>
            <w:noProof/>
          </w:rPr>
          <w:fldChar w:fldCharType="end"/>
        </w:r>
      </w:ins>
    </w:p>
    <w:p w14:paraId="27AF82FB" w14:textId="7AA930EF" w:rsidR="00CF37AA" w:rsidRDefault="00CF37AA">
      <w:pPr>
        <w:pStyle w:val="TableofFigures"/>
        <w:tabs>
          <w:tab w:val="right" w:leader="dot" w:pos="9350"/>
        </w:tabs>
        <w:rPr>
          <w:ins w:id="522" w:author="kunnu vrma" w:date="2024-05-19T20:03:00Z" w16du:dateUtc="2024-05-20T03:03:00Z"/>
          <w:rFonts w:eastAsiaTheme="minorEastAsia" w:cstheme="minorBidi"/>
          <w:caps w:val="0"/>
          <w:noProof/>
          <w:kern w:val="2"/>
          <w:sz w:val="24"/>
          <w:szCs w:val="24"/>
          <w:lang w:val="en-CA" w:eastAsia="en-CA"/>
          <w14:ligatures w14:val="standardContextual"/>
        </w:rPr>
      </w:pPr>
      <w:ins w:id="523"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"_Toc167041566"</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63: Output/results of training Random Forest regressor Model</w:t>
        </w:r>
        <w:r>
          <w:rPr>
            <w:noProof/>
            <w:webHidden/>
          </w:rPr>
          <w:tab/>
        </w:r>
        <w:r>
          <w:rPr>
            <w:noProof/>
            <w:webHidden/>
          </w:rPr>
          <w:fldChar w:fldCharType="begin"/>
        </w:r>
        <w:r>
          <w:rPr>
            <w:noProof/>
            <w:webHidden/>
          </w:rPr>
          <w:instrText xml:space="preserve"> PAGEREF _Toc167041566 \h </w:instrText>
        </w:r>
        <w:r>
          <w:rPr>
            <w:noProof/>
            <w:webHidden/>
          </w:rPr>
        </w:r>
      </w:ins>
      <w:r>
        <w:rPr>
          <w:noProof/>
          <w:webHidden/>
        </w:rPr>
        <w:fldChar w:fldCharType="separate"/>
      </w:r>
      <w:ins w:id="524" w:author="kunnu vrma" w:date="2024-05-19T20:04:00Z" w16du:dateUtc="2024-05-20T03:04:00Z">
        <w:r w:rsidR="00CB18E6">
          <w:rPr>
            <w:noProof/>
            <w:webHidden/>
          </w:rPr>
          <w:t>55</w:t>
        </w:r>
      </w:ins>
      <w:ins w:id="525" w:author="kunnu vrma" w:date="2024-05-19T20:03:00Z" w16du:dateUtc="2024-05-20T03:03:00Z">
        <w:r>
          <w:rPr>
            <w:noProof/>
            <w:webHidden/>
          </w:rPr>
          <w:fldChar w:fldCharType="end"/>
        </w:r>
        <w:r w:rsidRPr="003F6C4D">
          <w:rPr>
            <w:rStyle w:val="Hyperlink"/>
            <w:noProof/>
          </w:rPr>
          <w:fldChar w:fldCharType="end"/>
        </w:r>
      </w:ins>
    </w:p>
    <w:p w14:paraId="13408E69" w14:textId="4224DA92" w:rsidR="00CF37AA" w:rsidRDefault="00CF37AA">
      <w:pPr>
        <w:pStyle w:val="TableofFigures"/>
        <w:tabs>
          <w:tab w:val="right" w:leader="dot" w:pos="9350"/>
        </w:tabs>
        <w:rPr>
          <w:ins w:id="526" w:author="kunnu vrma" w:date="2024-05-19T20:03:00Z" w16du:dateUtc="2024-05-20T03:03:00Z"/>
          <w:rFonts w:eastAsiaTheme="minorEastAsia" w:cstheme="minorBidi"/>
          <w:caps w:val="0"/>
          <w:noProof/>
          <w:kern w:val="2"/>
          <w:sz w:val="24"/>
          <w:szCs w:val="24"/>
          <w:lang w:val="en-CA" w:eastAsia="en-CA"/>
          <w14:ligatures w14:val="standardContextual"/>
        </w:rPr>
      </w:pPr>
      <w:ins w:id="527"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"_Toc167041567"</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64: Actual vs Predicted target variable in Random Forest Model</w:t>
        </w:r>
        <w:r>
          <w:rPr>
            <w:noProof/>
            <w:webHidden/>
          </w:rPr>
          <w:tab/>
        </w:r>
        <w:r>
          <w:rPr>
            <w:noProof/>
            <w:webHidden/>
          </w:rPr>
          <w:fldChar w:fldCharType="begin"/>
        </w:r>
        <w:r>
          <w:rPr>
            <w:noProof/>
            <w:webHidden/>
          </w:rPr>
          <w:instrText xml:space="preserve"> PAGEREF _Toc167041567 \h </w:instrText>
        </w:r>
        <w:r>
          <w:rPr>
            <w:noProof/>
            <w:webHidden/>
          </w:rPr>
        </w:r>
      </w:ins>
      <w:r>
        <w:rPr>
          <w:noProof/>
          <w:webHidden/>
        </w:rPr>
        <w:fldChar w:fldCharType="separate"/>
      </w:r>
      <w:ins w:id="528" w:author="kunnu vrma" w:date="2024-05-19T20:04:00Z" w16du:dateUtc="2024-05-20T03:04:00Z">
        <w:r w:rsidR="00CB18E6">
          <w:rPr>
            <w:noProof/>
            <w:webHidden/>
          </w:rPr>
          <w:t>56</w:t>
        </w:r>
      </w:ins>
      <w:ins w:id="529" w:author="kunnu vrma" w:date="2024-05-19T20:03:00Z" w16du:dateUtc="2024-05-20T03:03:00Z">
        <w:r>
          <w:rPr>
            <w:noProof/>
            <w:webHidden/>
          </w:rPr>
          <w:fldChar w:fldCharType="end"/>
        </w:r>
        <w:r w:rsidRPr="003F6C4D">
          <w:rPr>
            <w:rStyle w:val="Hyperlink"/>
            <w:noProof/>
          </w:rPr>
          <w:fldChar w:fldCharType="end"/>
        </w:r>
      </w:ins>
    </w:p>
    <w:p w14:paraId="2EA4009A" w14:textId="652189C0" w:rsidR="00CF37AA" w:rsidRDefault="00CF37AA">
      <w:pPr>
        <w:pStyle w:val="TableofFigures"/>
        <w:tabs>
          <w:tab w:val="right" w:leader="dot" w:pos="9350"/>
        </w:tabs>
        <w:rPr>
          <w:ins w:id="530" w:author="kunnu vrma" w:date="2024-05-19T20:03:00Z" w16du:dateUtc="2024-05-20T03:03:00Z"/>
          <w:rFonts w:eastAsiaTheme="minorEastAsia" w:cstheme="minorBidi"/>
          <w:caps w:val="0"/>
          <w:noProof/>
          <w:kern w:val="2"/>
          <w:sz w:val="24"/>
          <w:szCs w:val="24"/>
          <w:lang w:val="en-CA" w:eastAsia="en-CA"/>
          <w14:ligatures w14:val="standardContextual"/>
        </w:rPr>
      </w:pPr>
      <w:ins w:id="531"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"_Toc167041568"</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65: Code to visualize Scatter plot of Actual vs Predicted variable in Random Forest Model</w:t>
        </w:r>
        <w:r>
          <w:rPr>
            <w:noProof/>
            <w:webHidden/>
          </w:rPr>
          <w:tab/>
        </w:r>
        <w:r>
          <w:rPr>
            <w:noProof/>
            <w:webHidden/>
          </w:rPr>
          <w:fldChar w:fldCharType="begin"/>
        </w:r>
        <w:r>
          <w:rPr>
            <w:noProof/>
            <w:webHidden/>
          </w:rPr>
          <w:instrText xml:space="preserve"> PAGEREF _Toc167041568 \h </w:instrText>
        </w:r>
        <w:r>
          <w:rPr>
            <w:noProof/>
            <w:webHidden/>
          </w:rPr>
        </w:r>
      </w:ins>
      <w:r>
        <w:rPr>
          <w:noProof/>
          <w:webHidden/>
        </w:rPr>
        <w:fldChar w:fldCharType="separate"/>
      </w:r>
      <w:ins w:id="532" w:author="kunnu vrma" w:date="2024-05-19T20:04:00Z" w16du:dateUtc="2024-05-20T03:04:00Z">
        <w:r w:rsidR="00CB18E6">
          <w:rPr>
            <w:noProof/>
            <w:webHidden/>
          </w:rPr>
          <w:t>56</w:t>
        </w:r>
      </w:ins>
      <w:ins w:id="533" w:author="kunnu vrma" w:date="2024-05-19T20:03:00Z" w16du:dateUtc="2024-05-20T03:03:00Z">
        <w:r>
          <w:rPr>
            <w:noProof/>
            <w:webHidden/>
          </w:rPr>
          <w:fldChar w:fldCharType="end"/>
        </w:r>
        <w:r w:rsidRPr="003F6C4D">
          <w:rPr>
            <w:rStyle w:val="Hyperlink"/>
            <w:noProof/>
          </w:rPr>
          <w:fldChar w:fldCharType="end"/>
        </w:r>
      </w:ins>
    </w:p>
    <w:p w14:paraId="64B7DF19" w14:textId="08559B05" w:rsidR="00CF37AA" w:rsidRDefault="00CF37AA">
      <w:pPr>
        <w:pStyle w:val="TableofFigures"/>
        <w:tabs>
          <w:tab w:val="right" w:leader="dot" w:pos="9350"/>
        </w:tabs>
        <w:rPr>
          <w:ins w:id="534" w:author="kunnu vrma" w:date="2024-05-19T20:03:00Z" w16du:dateUtc="2024-05-20T03:03:00Z"/>
          <w:rFonts w:eastAsiaTheme="minorEastAsia" w:cstheme="minorBidi"/>
          <w:caps w:val="0"/>
          <w:noProof/>
          <w:kern w:val="2"/>
          <w:sz w:val="24"/>
          <w:szCs w:val="24"/>
          <w:lang w:val="en-CA" w:eastAsia="en-CA"/>
          <w14:ligatures w14:val="standardContextual"/>
        </w:rPr>
      </w:pPr>
      <w:ins w:id="535"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"_Toc167041569"</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66: Scatter Plot of Actual vs Predicted TotalTimeStopped_p50 values when trained with Random Forest Model</w:t>
        </w:r>
        <w:r>
          <w:rPr>
            <w:noProof/>
            <w:webHidden/>
          </w:rPr>
          <w:tab/>
        </w:r>
        <w:r>
          <w:rPr>
            <w:noProof/>
            <w:webHidden/>
          </w:rPr>
          <w:fldChar w:fldCharType="begin"/>
        </w:r>
        <w:r>
          <w:rPr>
            <w:noProof/>
            <w:webHidden/>
          </w:rPr>
          <w:instrText xml:space="preserve"> PAGEREF _Toc167041569 \h </w:instrText>
        </w:r>
        <w:r>
          <w:rPr>
            <w:noProof/>
            <w:webHidden/>
          </w:rPr>
        </w:r>
      </w:ins>
      <w:r>
        <w:rPr>
          <w:noProof/>
          <w:webHidden/>
        </w:rPr>
        <w:fldChar w:fldCharType="separate"/>
      </w:r>
      <w:ins w:id="536" w:author="kunnu vrma" w:date="2024-05-19T20:04:00Z" w16du:dateUtc="2024-05-20T03:04:00Z">
        <w:r w:rsidR="00CB18E6">
          <w:rPr>
            <w:noProof/>
            <w:webHidden/>
          </w:rPr>
          <w:t>61</w:t>
        </w:r>
      </w:ins>
      <w:ins w:id="537" w:author="kunnu vrma" w:date="2024-05-19T20:03:00Z" w16du:dateUtc="2024-05-20T03:03:00Z">
        <w:r>
          <w:rPr>
            <w:noProof/>
            <w:webHidden/>
          </w:rPr>
          <w:fldChar w:fldCharType="end"/>
        </w:r>
        <w:r w:rsidRPr="003F6C4D">
          <w:rPr>
            <w:rStyle w:val="Hyperlink"/>
            <w:noProof/>
          </w:rPr>
          <w:fldChar w:fldCharType="end"/>
        </w:r>
      </w:ins>
    </w:p>
    <w:p w14:paraId="7CF6A309" w14:textId="54280C98" w:rsidR="00CF37AA" w:rsidRDefault="00CF37AA">
      <w:pPr>
        <w:pStyle w:val="TableofFigures"/>
        <w:tabs>
          <w:tab w:val="right" w:leader="dot" w:pos="9350"/>
        </w:tabs>
        <w:rPr>
          <w:ins w:id="538" w:author="kunnu vrma" w:date="2024-05-19T20:03:00Z" w16du:dateUtc="2024-05-20T03:03:00Z"/>
          <w:rFonts w:eastAsiaTheme="minorEastAsia" w:cstheme="minorBidi"/>
          <w:caps w:val="0"/>
          <w:noProof/>
          <w:kern w:val="2"/>
          <w:sz w:val="24"/>
          <w:szCs w:val="24"/>
          <w:lang w:val="en-CA" w:eastAsia="en-CA"/>
          <w14:ligatures w14:val="standardContextual"/>
        </w:rPr>
      </w:pPr>
      <w:ins w:id="539" w:author="kunnu vrma" w:date="2024-05-19T20:03:00Z" w16du:dateUtc="2024-05-20T03:03:00Z">
        <w:r w:rsidRPr="003F6C4D">
          <w:rPr>
            <w:rStyle w:val="Hyperlink"/>
            <w:noProof/>
          </w:rPr>
          <w:fldChar w:fldCharType="begin"/>
        </w:r>
        <w:r w:rsidRPr="003F6C4D">
          <w:rPr>
            <w:rStyle w:val="Hyperlink"/>
            <w:noProof/>
          </w:rPr>
          <w:instrText xml:space="preserve"> </w:instrText>
        </w:r>
        <w:r>
          <w:rPr>
            <w:noProof/>
          </w:rPr>
          <w:instrText>HYPERLINK \l "_Toc167041570"</w:instrText>
        </w:r>
        <w:r w:rsidRPr="003F6C4D">
          <w:rPr>
            <w:rStyle w:val="Hyperlink"/>
            <w:noProof/>
          </w:rPr>
          <w:instrText xml:space="preserve"> </w:instrText>
        </w:r>
        <w:r w:rsidRPr="003F6C4D">
          <w:rPr>
            <w:rStyle w:val="Hyperlink"/>
            <w:noProof/>
          </w:rPr>
        </w:r>
        <w:r w:rsidRPr="003F6C4D">
          <w:rPr>
            <w:rStyle w:val="Hyperlink"/>
            <w:noProof/>
          </w:rPr>
          <w:fldChar w:fldCharType="separate"/>
        </w:r>
        <w:r w:rsidRPr="003F6C4D">
          <w:rPr>
            <w:rStyle w:val="Hyperlink"/>
            <w:noProof/>
          </w:rPr>
          <w:t>Figure 67: Tableau Dashboard showing 5 Traffic and Weather visual Insights</w:t>
        </w:r>
        <w:r>
          <w:rPr>
            <w:noProof/>
            <w:webHidden/>
          </w:rPr>
          <w:tab/>
        </w:r>
        <w:r>
          <w:rPr>
            <w:noProof/>
            <w:webHidden/>
          </w:rPr>
          <w:fldChar w:fldCharType="begin"/>
        </w:r>
        <w:r>
          <w:rPr>
            <w:noProof/>
            <w:webHidden/>
          </w:rPr>
          <w:instrText xml:space="preserve"> PAGEREF _Toc167041570 \h </w:instrText>
        </w:r>
        <w:r>
          <w:rPr>
            <w:noProof/>
            <w:webHidden/>
          </w:rPr>
        </w:r>
      </w:ins>
      <w:r>
        <w:rPr>
          <w:noProof/>
          <w:webHidden/>
        </w:rPr>
        <w:fldChar w:fldCharType="separate"/>
      </w:r>
      <w:ins w:id="540" w:author="kunnu vrma" w:date="2024-05-19T20:04:00Z" w16du:dateUtc="2024-05-20T03:04:00Z">
        <w:r w:rsidR="00CB18E6">
          <w:rPr>
            <w:noProof/>
            <w:webHidden/>
          </w:rPr>
          <w:t>70</w:t>
        </w:r>
      </w:ins>
      <w:ins w:id="541" w:author="kunnu vrma" w:date="2024-05-19T20:03:00Z" w16du:dateUtc="2024-05-20T03:03:00Z">
        <w:r>
          <w:rPr>
            <w:noProof/>
            <w:webHidden/>
          </w:rPr>
          <w:fldChar w:fldCharType="end"/>
        </w:r>
        <w:r w:rsidRPr="003F6C4D">
          <w:rPr>
            <w:rStyle w:val="Hyperlink"/>
            <w:noProof/>
          </w:rPr>
          <w:fldChar w:fldCharType="end"/>
        </w:r>
      </w:ins>
    </w:p>
    <w:p w14:paraId="7F95A2F6" w14:textId="1CD9921F" w:rsidR="002642A0" w:rsidRPr="002642A0" w:rsidRDefault="008E2923" w:rsidP="002642A0">
      <w:pPr>
        <w:rPr>
          <w:b/>
          <w:bCs/>
          <w:noProof/>
          <w:rPrChange w:id="542" w:author="kunnu vrma" w:date="2024-05-19T04:17:00Z" w16du:dateUtc="2024-05-19T11:17:00Z">
            <w:rPr/>
          </w:rPrChange>
        </w:rPr>
        <w:pPrChange w:id="543" w:author="kunnu vrma" w:date="2024-05-19T04:17:00Z" w16du:dateUtc="2024-05-19T11:17:00Z">
          <w:pPr>
            <w:pStyle w:val="Heading1"/>
          </w:pPr>
        </w:pPrChange>
      </w:pPr>
      <w:ins w:id="544" w:author="kunnu vrma" w:date="2024-05-19T11:59:00Z" w16du:dateUtc="2024-05-19T18:59:00Z">
        <w:r>
          <w:fldChar w:fldCharType="end"/>
        </w:r>
      </w:ins>
      <w:del w:id="545" w:author="kunnu vrma" w:date="2024-05-19T04:17:00Z" w16du:dateUtc="2024-05-19T11:17:00Z">
        <w:r w:rsidR="009D363C" w:rsidDel="002642A0">
          <w:fldChar w:fldCharType="begin"/>
        </w:r>
        <w:r w:rsidR="009D363C" w:rsidDel="002642A0">
          <w:delInstrText xml:space="preserve"> TOC \h \z \c "Figure" </w:delInstrText>
        </w:r>
        <w:r w:rsidR="009D363C" w:rsidDel="002642A0">
          <w:fldChar w:fldCharType="separate"/>
        </w:r>
      </w:del>
      <w:del w:id="546" w:author="kunnu vrma" w:date="2024-05-19T04:16:00Z" w16du:dateUtc="2024-05-19T11:16:00Z">
        <w:r w:rsidR="009D363C" w:rsidDel="002642A0">
          <w:rPr>
            <w:noProof/>
          </w:rPr>
          <w:delText>No table of figures entries found.</w:delText>
        </w:r>
      </w:del>
      <w:del w:id="547" w:author="kunnu vrma" w:date="2024-05-19T04:17:00Z" w16du:dateUtc="2024-05-19T11:17:00Z">
        <w:r w:rsidR="009D363C" w:rsidDel="002642A0">
          <w:fldChar w:fldCharType="end"/>
        </w:r>
      </w:del>
    </w:p>
    <w:p w14:paraId="3C02D992" w14:textId="66E2E3ED" w:rsidR="00984AB5" w:rsidRPr="008515AA" w:rsidRDefault="00984AB5" w:rsidP="00EC75E0">
      <w:pPr>
        <w:pStyle w:val="Heading1"/>
      </w:pPr>
      <w:bookmarkStart w:id="548" w:name="_Toc166994145"/>
      <w:bookmarkStart w:id="549" w:name="_Toc167406591"/>
      <w:r w:rsidRPr="008515AA">
        <w:t>1. Introduction</w:t>
      </w:r>
      <w:bookmarkEnd w:id="548"/>
      <w:bookmarkEnd w:id="549"/>
    </w:p>
    <w:p w14:paraId="26D323F5" w14:textId="4B517279" w:rsidR="00984AB5" w:rsidRPr="00984AB5" w:rsidRDefault="00984AB5" w:rsidP="00EC75E0">
      <w:pPr>
        <w:pStyle w:val="Heading2"/>
      </w:pPr>
      <w:bookmarkStart w:id="550" w:name="_Toc166994146"/>
      <w:bookmarkStart w:id="551" w:name="_Toc167406592"/>
      <w:r>
        <w:t>1.1 Student Background</w:t>
      </w:r>
      <w:bookmarkEnd w:id="550"/>
      <w:bookmarkEnd w:id="551"/>
    </w:p>
    <w:p w14:paraId="0CC5DB29" w14:textId="13BA56D8" w:rsidR="00984AB5" w:rsidRPr="00984AB5" w:rsidRDefault="00984AB5" w:rsidP="00984AB5">
      <w:r w:rsidRPr="00984AB5">
        <w:t xml:space="preserve">I, Kartik Verma am currently pursuing Bachelor of Technology in Computer Science at British Columbia Institute of Technology (BCIT). </w:t>
      </w:r>
      <w:ins w:id="552" w:author="kunnu vrma" w:date="2024-05-19T12:53:00Z" w16du:dateUtc="2024-05-19T19:53:00Z">
        <w:r w:rsidR="00396AE6" w:rsidRPr="00396AE6">
          <w:t>I’ve taken some courses in database administration and analysis, which I found really interesting. These classes have taught me a lot, and I think they’ve given me the basic skills I need for this project called 'Traffic Congestion Reduction and Management System.' I’m excited to work on this because traffic is such a big problem, and I hope to learn even more from this project."</w:t>
        </w:r>
      </w:ins>
      <w:del w:id="553" w:author="kunnu vrma" w:date="2024-05-19T12:53:00Z" w16du:dateUtc="2024-05-19T19:53:00Z">
        <w:r w:rsidRPr="00984AB5" w:rsidDel="00396AE6">
          <w:delText xml:space="preserve">I have a strong academic background in Database Administration and Analysis, which has </w:delText>
        </w:r>
      </w:del>
      <w:del w:id="554" w:author="kunnu vrma" w:date="2024-05-19T06:58:00Z" w16du:dateUtc="2024-05-19T13:58:00Z">
        <w:r w:rsidRPr="00984AB5" w:rsidDel="00531E8B">
          <w:delText xml:space="preserve">equipped </w:delText>
        </w:r>
      </w:del>
      <w:del w:id="555" w:author="kunnu vrma" w:date="2024-05-19T12:53:00Z" w16du:dateUtc="2024-05-19T19:53:00Z">
        <w:r w:rsidRPr="00984AB5" w:rsidDel="00396AE6">
          <w:delText xml:space="preserve">me with the necessary knowledge and skills to </w:delText>
        </w:r>
      </w:del>
      <w:del w:id="556" w:author="kunnu vrma" w:date="2024-05-19T06:58:00Z" w16du:dateUtc="2024-05-19T13:58:00Z">
        <w:r w:rsidRPr="00984AB5" w:rsidDel="00531E8B">
          <w:delText xml:space="preserve">embark </w:delText>
        </w:r>
      </w:del>
      <w:del w:id="557" w:author="kunnu vrma" w:date="2024-05-19T12:53:00Z" w16du:dateUtc="2024-05-19T19:53:00Z">
        <w:r w:rsidRPr="00984AB5" w:rsidDel="00396AE6">
          <w:delText>on th</w:delText>
        </w:r>
      </w:del>
      <w:del w:id="558" w:author="kunnu vrma" w:date="2024-05-19T06:58:00Z" w16du:dateUtc="2024-05-19T13:58:00Z">
        <w:r w:rsidRPr="00984AB5" w:rsidDel="00531E8B">
          <w:delText>e</w:delText>
        </w:r>
      </w:del>
      <w:del w:id="559" w:author="kunnu vrma" w:date="2024-05-19T12:53:00Z" w16du:dateUtc="2024-05-19T19:53:00Z">
        <w:r w:rsidRPr="00984AB5" w:rsidDel="00396AE6">
          <w:delText xml:space="preserve"> project titled "Traffic Congestion Reduction and Management System."</w:delText>
        </w:r>
      </w:del>
    </w:p>
    <w:p w14:paraId="43703719" w14:textId="74C94439" w:rsidR="00984AB5" w:rsidRDefault="00984AB5" w:rsidP="00EC75E0">
      <w:pPr>
        <w:pStyle w:val="Heading2"/>
      </w:pPr>
      <w:bookmarkStart w:id="560" w:name="_Toc166994147"/>
      <w:bookmarkStart w:id="561" w:name="_Toc167406593"/>
      <w:r>
        <w:t>1.2 Education</w:t>
      </w:r>
      <w:bookmarkEnd w:id="560"/>
      <w:bookmarkEnd w:id="561"/>
    </w:p>
    <w:sdt>
      <w:sdtPr>
        <w:id w:val="-1492401374"/>
        <w:placeholder>
          <w:docPart w:val="9C668F3961364A868FD138DF1B689ABF"/>
        </w:placeholder>
      </w:sdtPr>
      <w:sdtContent>
        <w:p w14:paraId="2D6E4A0B" w14:textId="77777777" w:rsidR="00984AB5" w:rsidRPr="00874E16" w:rsidRDefault="00984AB5" w:rsidP="00984AB5">
          <w:pPr>
            <w:rPr>
              <w:szCs w:val="24"/>
              <w:rPrChange w:id="562" w:author="kunnu vrma" w:date="2024-05-19T19:40:00Z" w16du:dateUtc="2024-05-20T02:40:00Z">
                <w:rPr>
                  <w:b/>
                  <w:bCs/>
                  <w:szCs w:val="24"/>
                </w:rPr>
              </w:rPrChange>
            </w:rPr>
          </w:pPr>
          <w:r w:rsidRPr="00874E16">
            <w:rPr>
              <w:szCs w:val="24"/>
              <w:rPrChange w:id="563" w:author="kunnu vrma" w:date="2024-05-19T19:40:00Z" w16du:dateUtc="2024-05-20T02:40:00Z">
                <w:rPr>
                  <w:b/>
                  <w:bCs/>
                  <w:szCs w:val="24"/>
                </w:rPr>
              </w:rPrChange>
            </w:rPr>
            <w:t>British Columbia Institute of Technology (BCIT), Burnaby, BC</w:t>
          </w:r>
        </w:p>
        <w:p w14:paraId="7B1B5C23" w14:textId="77777777" w:rsidR="00984AB5" w:rsidRPr="008B4C8B" w:rsidRDefault="00984AB5" w:rsidP="00984AB5">
          <w:pPr>
            <w:rPr>
              <w:szCs w:val="24"/>
            </w:rPr>
          </w:pPr>
          <w:r w:rsidRPr="008B4C8B">
            <w:rPr>
              <w:szCs w:val="24"/>
            </w:rPr>
            <w:t>Bachelor</w:t>
          </w:r>
          <w:r>
            <w:rPr>
              <w:szCs w:val="24"/>
            </w:rPr>
            <w:t xml:space="preserve"> of</w:t>
          </w:r>
          <w:r w:rsidRPr="008B4C8B">
            <w:rPr>
              <w:szCs w:val="24"/>
            </w:rPr>
            <w:t xml:space="preserve"> </w:t>
          </w:r>
          <w:r>
            <w:rPr>
              <w:szCs w:val="24"/>
            </w:rPr>
            <w:t>T</w:t>
          </w:r>
          <w:r w:rsidRPr="008B4C8B">
            <w:rPr>
              <w:szCs w:val="24"/>
            </w:rPr>
            <w:t>echnology computer science</w:t>
          </w:r>
          <w:r>
            <w:rPr>
              <w:szCs w:val="24"/>
            </w:rPr>
            <w:t xml:space="preserve"> (BTech) – Database Option (Graduating in 2024)</w:t>
          </w:r>
        </w:p>
        <w:p w14:paraId="63AAAA3E" w14:textId="77777777" w:rsidR="00984AB5" w:rsidRPr="00874E16" w:rsidRDefault="00984AB5" w:rsidP="00984AB5">
          <w:pPr>
            <w:rPr>
              <w:szCs w:val="24"/>
              <w:rPrChange w:id="564" w:author="kunnu vrma" w:date="2024-05-19T19:39:00Z" w16du:dateUtc="2024-05-20T02:39:00Z">
                <w:rPr>
                  <w:b/>
                  <w:bCs/>
                  <w:szCs w:val="24"/>
                </w:rPr>
              </w:rPrChange>
            </w:rPr>
          </w:pPr>
          <w:r w:rsidRPr="00874E16">
            <w:rPr>
              <w:szCs w:val="24"/>
              <w:rPrChange w:id="565" w:author="kunnu vrma" w:date="2024-05-19T19:39:00Z" w16du:dateUtc="2024-05-20T02:39:00Z">
                <w:rPr>
                  <w:b/>
                  <w:bCs/>
                  <w:szCs w:val="24"/>
                </w:rPr>
              </w:rPrChange>
            </w:rPr>
            <w:t>Langara College, Vancouver, BC January 2016 – May 2018</w:t>
          </w:r>
        </w:p>
        <w:p w14:paraId="52E5451C" w14:textId="2BA86D8B" w:rsidR="00984AB5" w:rsidRPr="00984AB5" w:rsidRDefault="00984AB5" w:rsidP="00984AB5">
          <w:pPr>
            <w:rPr>
              <w:b/>
              <w:bCs/>
              <w:szCs w:val="24"/>
            </w:rPr>
          </w:pPr>
          <w:r w:rsidRPr="008B4C8B">
            <w:rPr>
              <w:szCs w:val="24"/>
            </w:rPr>
            <w:t>Diploma in Computer Studies</w:t>
          </w:r>
        </w:p>
      </w:sdtContent>
    </w:sdt>
    <w:p w14:paraId="5630EC75" w14:textId="2DEC3905" w:rsidR="00C24036" w:rsidRPr="00C24036" w:rsidRDefault="00984AB5" w:rsidP="00EC75E0">
      <w:pPr>
        <w:pStyle w:val="Heading2"/>
      </w:pPr>
      <w:bookmarkStart w:id="566" w:name="_Toc166994148"/>
      <w:bookmarkStart w:id="567" w:name="_Toc167406594"/>
      <w:r>
        <w:t>1.3 Project Description</w:t>
      </w:r>
      <w:bookmarkEnd w:id="566"/>
      <w:bookmarkEnd w:id="567"/>
    </w:p>
    <w:p w14:paraId="1B98CE75" w14:textId="4C099A3E" w:rsidR="00C24036" w:rsidRPr="00C24036" w:rsidRDefault="00C24036" w:rsidP="00C24036">
      <w:r w:rsidRPr="00C24036">
        <w:t xml:space="preserve">The "Traffic Congestion Reduction and Management System" project </w:t>
      </w:r>
      <w:r w:rsidR="00A52C96" w:rsidRPr="00A52C96">
        <w:t>aims to tackle the ongoing problem of traffic congestion in urban areas with</w:t>
      </w:r>
      <w:r w:rsidR="00A52C96">
        <w:t xml:space="preserve"> the knowledge and skills of Data Analysis</w:t>
      </w:r>
      <w:r w:rsidRPr="00C24036">
        <w:t xml:space="preserve">. The project's </w:t>
      </w:r>
      <w:r w:rsidR="00A52C96">
        <w:t>main</w:t>
      </w:r>
      <w:r w:rsidRPr="00C24036">
        <w:t xml:space="preserve"> objective is to </w:t>
      </w:r>
      <w:r w:rsidR="00A52C96">
        <w:t xml:space="preserve">use </w:t>
      </w:r>
      <w:ins w:id="568" w:author="kunnu vrma" w:date="2024-05-19T07:21:00Z" w16du:dateUtc="2024-05-19T14:21:00Z">
        <w:r w:rsidR="007642F7">
          <w:t>techniques</w:t>
        </w:r>
      </w:ins>
      <w:del w:id="569" w:author="kunnu vrma" w:date="2024-05-19T07:21:00Z" w16du:dateUtc="2024-05-19T14:21:00Z">
        <w:r w:rsidR="00A52C96" w:rsidDel="007642F7">
          <w:delText>skills</w:delText>
        </w:r>
      </w:del>
      <w:r w:rsidR="00A52C96">
        <w:t xml:space="preserve"> such as</w:t>
      </w:r>
      <w:r w:rsidRPr="00C24036">
        <w:t xml:space="preserve"> data collection, analysis, and management techniques to </w:t>
      </w:r>
      <w:r w:rsidR="00A52C96">
        <w:t xml:space="preserve">improve and </w:t>
      </w:r>
      <w:r w:rsidRPr="00C24036">
        <w:t xml:space="preserve">optimize traffic flow and </w:t>
      </w:r>
      <w:r w:rsidR="00A52C96">
        <w:t>reduce</w:t>
      </w:r>
      <w:r w:rsidRPr="00C24036">
        <w:t xml:space="preserve"> congestion in </w:t>
      </w:r>
      <w:r>
        <w:t>Philadelphia, Pennsylvania</w:t>
      </w:r>
      <w:r w:rsidRPr="00C24036">
        <w:t xml:space="preserve">. By collecting historical and real-time data from </w:t>
      </w:r>
      <w:del w:id="570" w:author="kunnu vrma" w:date="2024-05-19T13:24:00Z" w16du:dateUtc="2024-05-19T20:24:00Z">
        <w:r w:rsidRPr="00C24036" w:rsidDel="006510D4">
          <w:delText xml:space="preserve">diverse </w:delText>
        </w:r>
      </w:del>
      <w:ins w:id="571" w:author="kunnu vrma" w:date="2024-05-19T13:24:00Z" w16du:dateUtc="2024-05-19T20:24:00Z">
        <w:r w:rsidR="006510D4">
          <w:t>d</w:t>
        </w:r>
      </w:ins>
      <w:ins w:id="572" w:author="kunnu vrma" w:date="2024-05-19T13:25:00Z" w16du:dateUtc="2024-05-19T20:25:00Z">
        <w:r w:rsidR="006510D4">
          <w:t>ifferent</w:t>
        </w:r>
      </w:ins>
      <w:ins w:id="573" w:author="kunnu vrma" w:date="2024-05-19T13:24:00Z" w16du:dateUtc="2024-05-19T20:24:00Z">
        <w:r w:rsidR="006510D4" w:rsidRPr="00C24036">
          <w:t xml:space="preserve"> </w:t>
        </w:r>
      </w:ins>
      <w:r w:rsidRPr="00C24036">
        <w:t xml:space="preserve">sources, including public and government websites and crowdsourced data from navigation apps such as Google Maps and Apple Maps, </w:t>
      </w:r>
      <w:r w:rsidR="00A52C96">
        <w:t>and applying modern data</w:t>
      </w:r>
      <w:r w:rsidRPr="00C24036">
        <w:t xml:space="preserve"> analysis tools and predictive modeling, this project aims to provide real-time traffic monitoring, </w:t>
      </w:r>
      <w:r w:rsidRPr="00C24036">
        <w:lastRenderedPageBreak/>
        <w:t>navigation guidance, and incident reporting through a user-friendly web-based dashboard for City Planners.</w:t>
      </w:r>
    </w:p>
    <w:p w14:paraId="7B79A99D" w14:textId="223462E8" w:rsidR="00C24036" w:rsidRPr="00C24036" w:rsidRDefault="00C24036" w:rsidP="00C24036">
      <w:r w:rsidRPr="00C24036">
        <w:t xml:space="preserve">This project is both a </w:t>
      </w:r>
      <w:r w:rsidR="00A52C96">
        <w:t>practical</w:t>
      </w:r>
      <w:r w:rsidRPr="00C24036">
        <w:t xml:space="preserve"> and innovative solution to address </w:t>
      </w:r>
      <w:r w:rsidR="00A52C96">
        <w:t xml:space="preserve">and tackle </w:t>
      </w:r>
      <w:r w:rsidRPr="00C24036">
        <w:t xml:space="preserve">urban traffic congestion. This project </w:t>
      </w:r>
      <w:r w:rsidR="00F1084F">
        <w:t>has the potential</w:t>
      </w:r>
      <w:r w:rsidRPr="00C24036">
        <w:t xml:space="preserve"> to benefit various stakeholders. </w:t>
      </w:r>
      <w:r w:rsidRPr="00874E16">
        <w:rPr>
          <w:rPrChange w:id="574" w:author="kunnu vrma" w:date="2024-05-19T19:40:00Z" w16du:dateUtc="2024-05-20T02:40:00Z">
            <w:rPr>
              <w:i/>
              <w:iCs/>
            </w:rPr>
          </w:rPrChange>
        </w:rPr>
        <w:t>Urban Planning Departments</w:t>
      </w:r>
      <w:r w:rsidRPr="00874E16">
        <w:t xml:space="preserve"> </w:t>
      </w:r>
      <w:r w:rsidRPr="00C24036">
        <w:t xml:space="preserve">can </w:t>
      </w:r>
      <w:r w:rsidR="00F1084F">
        <w:t>use</w:t>
      </w:r>
      <w:r w:rsidRPr="00C24036">
        <w:t xml:space="preserve"> the system's data-driven insights to </w:t>
      </w:r>
      <w:r w:rsidR="00F1084F">
        <w:t>make better decisions about City Planning, and Urban infrastructure development</w:t>
      </w:r>
      <w:r w:rsidRPr="00C24036">
        <w:t xml:space="preserve">. </w:t>
      </w:r>
      <w:r w:rsidRPr="00874E16">
        <w:rPr>
          <w:rPrChange w:id="575" w:author="kunnu vrma" w:date="2024-05-19T19:40:00Z" w16du:dateUtc="2024-05-20T02:40:00Z">
            <w:rPr>
              <w:i/>
              <w:iCs/>
            </w:rPr>
          </w:rPrChange>
        </w:rPr>
        <w:t>Local Municipal Authorities</w:t>
      </w:r>
      <w:r w:rsidRPr="00C24036">
        <w:t xml:space="preserve"> can </w:t>
      </w:r>
      <w:r w:rsidR="00F1084F">
        <w:t xml:space="preserve">take better decisions and enforce laws insuring the safer and </w:t>
      </w:r>
      <w:del w:id="576" w:author="kunnu vrma" w:date="2024-05-19T13:29:00Z" w16du:dateUtc="2024-05-19T20:29:00Z">
        <w:r w:rsidR="00F1084F" w:rsidDel="006510D4">
          <w:delText>less</w:delText>
        </w:r>
      </w:del>
      <w:ins w:id="577" w:author="kunnu vrma" w:date="2024-05-19T13:29:00Z" w16du:dateUtc="2024-05-19T20:29:00Z">
        <w:r w:rsidR="006510D4">
          <w:t>less</w:t>
        </w:r>
      </w:ins>
      <w:r w:rsidR="00F1084F">
        <w:t xml:space="preserve"> congested low</w:t>
      </w:r>
      <w:ins w:id="578" w:author="kunnu vrma" w:date="2024-05-19T07:22:00Z" w16du:dateUtc="2024-05-19T14:22:00Z">
        <w:r w:rsidR="007642F7">
          <w:t>er</w:t>
        </w:r>
      </w:ins>
      <w:r w:rsidR="00F1084F">
        <w:t xml:space="preserve"> maintenance roads</w:t>
      </w:r>
      <w:r w:rsidRPr="00C24036">
        <w:t xml:space="preserve">. </w:t>
      </w:r>
      <w:r w:rsidR="00F1084F">
        <w:t>Locals or the Normal Public can make better decisions in planning their trips avoiding congestion and long waiting times in longer commutes</w:t>
      </w:r>
      <w:r w:rsidRPr="00C24036">
        <w:t xml:space="preserve">. </w:t>
      </w:r>
      <w:r w:rsidRPr="00874E16">
        <w:rPr>
          <w:rPrChange w:id="579" w:author="kunnu vrma" w:date="2024-05-19T19:40:00Z" w16du:dateUtc="2024-05-20T02:40:00Z">
            <w:rPr>
              <w:i/>
              <w:iCs/>
            </w:rPr>
          </w:rPrChange>
        </w:rPr>
        <w:t>Businesses</w:t>
      </w:r>
      <w:r w:rsidRPr="00C24036">
        <w:rPr>
          <w:i/>
          <w:iCs/>
        </w:rPr>
        <w:t xml:space="preserve"> </w:t>
      </w:r>
      <w:r w:rsidR="00F1084F">
        <w:t>will benefit from smoother logistics and more consumer output due to lesser congestion of traffic in the city</w:t>
      </w:r>
      <w:r w:rsidRPr="00C24036">
        <w:t xml:space="preserve">. In summary, this project </w:t>
      </w:r>
      <w:r w:rsidR="00F1084F">
        <w:t>plans to solve multiple problems for all kinds of people in the city thus boosting the economy and overall development of the city.</w:t>
      </w:r>
    </w:p>
    <w:p w14:paraId="7EFBE7DB" w14:textId="58D93486" w:rsidR="00F02969" w:rsidRPr="00F02969" w:rsidRDefault="00FC5B35" w:rsidP="00EC75E0">
      <w:pPr>
        <w:pStyle w:val="Heading2"/>
      </w:pPr>
      <w:bookmarkStart w:id="580" w:name="_Toc166994149"/>
      <w:bookmarkStart w:id="581" w:name="_Toc167406595"/>
      <w:r>
        <w:t>1.4 Problem Statement and Background</w:t>
      </w:r>
      <w:bookmarkEnd w:id="580"/>
      <w:bookmarkEnd w:id="581"/>
    </w:p>
    <w:sdt>
      <w:sdtPr>
        <w:id w:val="995074137"/>
        <w:placeholder>
          <w:docPart w:val="E07F7403D5F14C05ADE2A1AD447036DB"/>
        </w:placeholder>
      </w:sdtPr>
      <w:sdtContent>
        <w:p w14:paraId="5D603453" w14:textId="14FFC07E" w:rsidR="00C24036" w:rsidRDefault="00C24036" w:rsidP="00C24036">
          <w:r>
            <w:t xml:space="preserve">Traffic congestion is </w:t>
          </w:r>
          <w:r w:rsidR="003B20B0">
            <w:t>one of those problems that affect both society and economy on a daily basis</w:t>
          </w:r>
          <w:r>
            <w:t xml:space="preserve">. In 2019, traffic </w:t>
          </w:r>
          <w:r w:rsidR="003B20B0">
            <w:t>jams</w:t>
          </w:r>
          <w:r>
            <w:t xml:space="preserve"> in the United States </w:t>
          </w:r>
          <w:r w:rsidR="003B20B0">
            <w:t>costed nearly</w:t>
          </w:r>
          <w:r>
            <w:t xml:space="preserve"> $88 billion </w:t>
          </w:r>
          <w:r w:rsidR="003B20B0">
            <w:t>due to</w:t>
          </w:r>
          <w:r>
            <w:t xml:space="preserve"> wasted time and fuel expenses, according to data from the American Transportation Research Institute. </w:t>
          </w:r>
          <w:r w:rsidR="003B20B0">
            <w:t xml:space="preserve">The congestion and traffic not just </w:t>
          </w:r>
          <w:r w:rsidR="0086731A">
            <w:t>hit</w:t>
          </w:r>
          <w:r>
            <w:t xml:space="preserve"> </w:t>
          </w:r>
          <w:r w:rsidR="003B20B0">
            <w:t>financially</w:t>
          </w:r>
          <w:r>
            <w:t xml:space="preserve">, </w:t>
          </w:r>
          <w:r w:rsidR="003B20B0">
            <w:t>but also</w:t>
          </w:r>
          <w:r>
            <w:t xml:space="preserve"> contributes to excessive carbon emissions and air pollution, </w:t>
          </w:r>
          <w:r w:rsidR="003B20B0">
            <w:t>leading to negative</w:t>
          </w:r>
          <w:r>
            <w:t xml:space="preserve"> impact</w:t>
          </w:r>
          <w:r w:rsidR="003B20B0">
            <w:t>s on</w:t>
          </w:r>
          <w:r>
            <w:t xml:space="preserve"> public health and the environment. </w:t>
          </w:r>
          <w:r w:rsidR="0086731A">
            <w:t>Solving this issue will not only bring easier and smoother travel, but also make our cities more livable and sustainable.</w:t>
          </w:r>
        </w:p>
        <w:p w14:paraId="4EC4345C" w14:textId="7CCB0088" w:rsidR="00C24036" w:rsidRDefault="00C24036" w:rsidP="00C24036">
          <w:r>
            <w:t xml:space="preserve">The </w:t>
          </w:r>
          <w:r w:rsidR="0086731A">
            <w:t>traffic problem</w:t>
          </w:r>
          <w:r>
            <w:t xml:space="preserve"> has </w:t>
          </w:r>
          <w:r w:rsidR="0086731A">
            <w:t>been around</w:t>
          </w:r>
          <w:r>
            <w:t xml:space="preserve"> for decades, and it's </w:t>
          </w:r>
          <w:r w:rsidR="0086731A">
            <w:t>getting worse</w:t>
          </w:r>
          <w:r>
            <w:t xml:space="preserve"> by rapid urbanization </w:t>
          </w:r>
          <w:r w:rsidR="0086731A">
            <w:t>as more people are moving to cities and more people are driving thus causing traffic</w:t>
          </w:r>
          <w:r>
            <w:t xml:space="preserve">. In 2018, the United Nations estimated that by 2050, approximately 68% of the world's population will </w:t>
          </w:r>
          <w:r w:rsidR="0086731A">
            <w:t>live</w:t>
          </w:r>
          <w:r>
            <w:t xml:space="preserve"> in urban areas. In response to this urbanization wave, traditional traffic management systems have adapted by </w:t>
          </w:r>
          <w:r w:rsidR="0086731A">
            <w:t>using</w:t>
          </w:r>
          <w:r>
            <w:t xml:space="preserve"> static traffic signal timings and traffic cameras. However, these systems often lack the real-time adaptability required to effectively address the </w:t>
          </w:r>
          <w:r w:rsidR="0086731A">
            <w:t>ever-changing traffic problems and predict the patterns to improve in future.</w:t>
          </w:r>
        </w:p>
        <w:p w14:paraId="58198FF4" w14:textId="1DFB8F3A" w:rsidR="00C24036" w:rsidRDefault="00C24036" w:rsidP="00C24036">
          <w:r>
            <w:t xml:space="preserve">Traffic congestion is a </w:t>
          </w:r>
          <w:r w:rsidR="0086731A">
            <w:t>complicated</w:t>
          </w:r>
          <w:r>
            <w:t xml:space="preserve"> problem influenced by </w:t>
          </w:r>
          <w:r w:rsidR="0086731A">
            <w:t>various</w:t>
          </w:r>
          <w:r>
            <w:t xml:space="preserve"> factors, </w:t>
          </w:r>
          <w:r w:rsidR="0086731A">
            <w:t>like</w:t>
          </w:r>
          <w:r>
            <w:t xml:space="preserve"> road design, population density, time of day, accidents, and weather conditions. Current </w:t>
          </w:r>
          <w:r w:rsidR="00F21BB8">
            <w:t>and most traffic</w:t>
          </w:r>
          <w:r>
            <w:t xml:space="preserve"> management strategies </w:t>
          </w:r>
          <w:del w:id="582" w:author="kunnu vrma" w:date="2024-05-19T13:31:00Z" w16du:dateUtc="2024-05-19T20:31:00Z">
            <w:r w:rsidDel="006510D4">
              <w:delText xml:space="preserve">primarily </w:delText>
            </w:r>
          </w:del>
          <w:ins w:id="583" w:author="kunnu vrma" w:date="2024-05-19T13:31:00Z" w16du:dateUtc="2024-05-19T20:31:00Z">
            <w:r w:rsidR="006510D4">
              <w:t>mostly</w:t>
            </w:r>
            <w:r w:rsidR="006510D4">
              <w:t xml:space="preserve"> </w:t>
            </w:r>
            <w:r w:rsidR="006510D4">
              <w:t>depend</w:t>
            </w:r>
          </w:ins>
          <w:del w:id="584" w:author="kunnu vrma" w:date="2024-05-19T13:31:00Z" w16du:dateUtc="2024-05-19T20:31:00Z">
            <w:r w:rsidDel="006510D4">
              <w:delText>rely</w:delText>
            </w:r>
          </w:del>
          <w:r>
            <w:t xml:space="preserve"> on historical data and predefined traffic signal timings. While these strategies can </w:t>
          </w:r>
          <w:r w:rsidR="00F21BB8">
            <w:t>be helpful</w:t>
          </w:r>
          <w:r>
            <w:t xml:space="preserve">, they fall short when it comes to addressing the </w:t>
          </w:r>
          <w:r w:rsidR="00F21BB8">
            <w:t xml:space="preserve">ever-changing and </w:t>
          </w:r>
          <w:r>
            <w:t xml:space="preserve"> </w:t>
          </w:r>
          <w:del w:id="585" w:author="kunnu vrma" w:date="2024-05-19T03:15:00Z" w16du:dateUtc="2024-05-19T10:15:00Z">
            <w:r w:rsidDel="008A0D1B">
              <w:delText>evolving</w:delText>
            </w:r>
          </w:del>
          <w:ins w:id="586" w:author="kunnu vrma" w:date="2024-05-19T03:15:00Z" w16du:dateUtc="2024-05-19T10:15:00Z">
            <w:r w:rsidR="008A0D1B">
              <w:t>evolving</w:t>
            </w:r>
          </w:ins>
          <w:ins w:id="587" w:author="kunnu vrma" w:date="2024-05-19T03:14:00Z" w16du:dateUtc="2024-05-19T10:14:00Z">
            <w:r w:rsidR="008A0D1B">
              <w:t xml:space="preserve"> </w:t>
            </w:r>
          </w:ins>
          <w:del w:id="588" w:author="kunnu vrma" w:date="2024-05-19T03:15:00Z" w16du:dateUtc="2024-05-19T10:15:00Z">
            <w:r w:rsidR="008A0D1B" w:rsidDel="008A0D1B">
              <w:delText>and evolving</w:delText>
            </w:r>
            <w:r w:rsidDel="008A0D1B">
              <w:delText xml:space="preserve"> </w:delText>
            </w:r>
          </w:del>
          <w:r>
            <w:t xml:space="preserve">nature of congestion. A comprehensive solution </w:t>
          </w:r>
          <w:r w:rsidR="00F21BB8">
            <w:t>is required to</w:t>
          </w:r>
          <w:r>
            <w:t xml:space="preserve"> </w:t>
          </w:r>
          <w:r w:rsidR="00F21BB8">
            <w:t>utilize real</w:t>
          </w:r>
          <w:r>
            <w:t>-time data, predictive analytics, and user engagement to effectively manage congestion in urban environments.</w:t>
          </w:r>
        </w:p>
        <w:p w14:paraId="6D33B32D" w14:textId="138AD89C" w:rsidR="00C24036" w:rsidRDefault="00F21BB8" w:rsidP="00C24036">
          <w:r>
            <w:t>Everyday</w:t>
          </w:r>
          <w:ins w:id="589" w:author="kunnu vrma" w:date="2024-05-19T03:16:00Z" w16du:dateUtc="2024-05-19T10:16:00Z">
            <w:r w:rsidR="00C45E1A">
              <w:t xml:space="preserve"> used</w:t>
            </w:r>
          </w:ins>
          <w:r w:rsidR="00C24036">
            <w:t xml:space="preserve"> navigation applications</w:t>
          </w:r>
          <w:del w:id="590" w:author="kunnu vrma" w:date="2024-05-19T03:16:00Z" w16du:dateUtc="2024-05-19T10:16:00Z">
            <w:r w:rsidR="00C24036" w:rsidDel="00C45E1A">
              <w:delText>,</w:delText>
            </w:r>
          </w:del>
          <w:r w:rsidR="00C24036">
            <w:t xml:space="preserve"> such as Google Maps, Apple Maps, and Waze, provide real-time traffic updates and suggest alternative routes based on user data. While these applications offer value for individual navigation, they</w:t>
          </w:r>
          <w:ins w:id="591" w:author="kunnu vrma" w:date="2024-05-19T13:32:00Z" w16du:dateUtc="2024-05-19T20:32:00Z">
            <w:r w:rsidR="006510D4">
              <w:t xml:space="preserve"> often</w:t>
            </w:r>
          </w:ins>
          <w:r w:rsidR="00C24036">
            <w:t xml:space="preserve"> lack</w:t>
          </w:r>
          <w:r>
            <w:t xml:space="preserve"> solving the traffic problem across the whole city and don’t provide long-term solutions</w:t>
          </w:r>
          <w:r w:rsidR="00C24036">
            <w:t xml:space="preserve">. </w:t>
          </w:r>
          <w:r>
            <w:t>Other technologies include</w:t>
          </w:r>
          <w:r w:rsidR="00C24036">
            <w:t xml:space="preserve"> Traffic Management Systems (TMS) </w:t>
          </w:r>
          <w:r>
            <w:t>which monitor the traffic using traffic light signals</w:t>
          </w:r>
          <w:r w:rsidR="00C24036">
            <w:t>. However, these systems frequently depend on static signal timings and lack the ability to dynamically adapt to real-time traffic conditions.</w:t>
          </w:r>
        </w:p>
      </w:sdtContent>
    </w:sdt>
    <w:p w14:paraId="6C8170BE" w14:textId="30B9988F" w:rsidR="00F70C6A" w:rsidRDefault="00CA0312" w:rsidP="00EC75E0">
      <w:pPr>
        <w:pStyle w:val="Heading1"/>
      </w:pPr>
      <w:bookmarkStart w:id="592" w:name="_Toc166994150"/>
      <w:bookmarkStart w:id="593" w:name="_Toc167406596"/>
      <w:r>
        <w:lastRenderedPageBreak/>
        <w:t>2. Body</w:t>
      </w:r>
      <w:bookmarkEnd w:id="592"/>
      <w:bookmarkEnd w:id="593"/>
    </w:p>
    <w:p w14:paraId="0BA1939D" w14:textId="1EEE8F9A" w:rsidR="00CA0312" w:rsidRDefault="00CA0312" w:rsidP="00EC75E0">
      <w:pPr>
        <w:pStyle w:val="Heading2"/>
      </w:pPr>
      <w:bookmarkStart w:id="594" w:name="_Toc166994151"/>
      <w:bookmarkStart w:id="595" w:name="_Toc167406597"/>
      <w:r w:rsidRPr="00CA0312">
        <w:t>2.1 Background of the Project</w:t>
      </w:r>
      <w:bookmarkEnd w:id="594"/>
      <w:bookmarkEnd w:id="595"/>
    </w:p>
    <w:p w14:paraId="1C6589E2" w14:textId="61BD94E3" w:rsidR="00CA0312" w:rsidRDefault="007E6146"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understand the project </w:t>
      </w:r>
      <w:r>
        <w:rPr>
          <w:rFonts w:ascii="Calibri" w:hAnsi="Calibri" w:cs="Calibri"/>
          <w:sz w:val="22"/>
          <w:szCs w:val="22"/>
        </w:rPr>
        <w:t>and the report</w:t>
      </w:r>
      <w:r>
        <w:rPr>
          <w:rFonts w:ascii="Calibri" w:hAnsi="Calibri" w:cs="Calibri"/>
          <w:sz w:val="22"/>
          <w:szCs w:val="22"/>
        </w:rPr>
        <w:t xml:space="preserve"> properly and effectively, it is important to understand the background of the Project</w:t>
      </w:r>
      <w:r w:rsidR="00CA0312">
        <w:rPr>
          <w:rFonts w:ascii="Calibri" w:hAnsi="Calibri" w:cs="Calibri"/>
          <w:sz w:val="22"/>
          <w:szCs w:val="22"/>
        </w:rPr>
        <w:t xml:space="preserve">. In this section, I </w:t>
      </w:r>
      <w:r>
        <w:rPr>
          <w:rFonts w:ascii="Calibri" w:hAnsi="Calibri" w:cs="Calibri"/>
          <w:sz w:val="22"/>
          <w:szCs w:val="22"/>
        </w:rPr>
        <w:t>will try to provide</w:t>
      </w:r>
      <w:r w:rsidR="00CA0312">
        <w:rPr>
          <w:rFonts w:ascii="Calibri" w:hAnsi="Calibri" w:cs="Calibri"/>
          <w:sz w:val="22"/>
          <w:szCs w:val="22"/>
        </w:rPr>
        <w:t xml:space="preserve"> an objective overview of the factors that led to the </w:t>
      </w:r>
      <w:r>
        <w:rPr>
          <w:rFonts w:ascii="Calibri" w:hAnsi="Calibri" w:cs="Calibri"/>
          <w:sz w:val="22"/>
          <w:szCs w:val="22"/>
        </w:rPr>
        <w:t>idea</w:t>
      </w:r>
      <w:r w:rsidR="00CA0312">
        <w:rPr>
          <w:rFonts w:ascii="Calibri" w:hAnsi="Calibri" w:cs="Calibri"/>
          <w:sz w:val="22"/>
          <w:szCs w:val="22"/>
        </w:rPr>
        <w:t xml:space="preserve"> of the project and the </w:t>
      </w:r>
      <w:r>
        <w:rPr>
          <w:rFonts w:ascii="Calibri" w:hAnsi="Calibri" w:cs="Calibri"/>
          <w:sz w:val="22"/>
          <w:szCs w:val="22"/>
        </w:rPr>
        <w:t>main</w:t>
      </w:r>
      <w:r w:rsidR="00CA0312">
        <w:rPr>
          <w:rFonts w:ascii="Calibri" w:hAnsi="Calibri" w:cs="Calibri"/>
          <w:sz w:val="22"/>
          <w:szCs w:val="22"/>
        </w:rPr>
        <w:t xml:space="preserve"> </w:t>
      </w:r>
      <w:r>
        <w:rPr>
          <w:rFonts w:ascii="Calibri" w:hAnsi="Calibri" w:cs="Calibri"/>
          <w:sz w:val="22"/>
          <w:szCs w:val="22"/>
        </w:rPr>
        <w:t>problems</w:t>
      </w:r>
      <w:r w:rsidR="00CA0312">
        <w:rPr>
          <w:rFonts w:ascii="Calibri" w:hAnsi="Calibri" w:cs="Calibri"/>
          <w:sz w:val="22"/>
          <w:szCs w:val="22"/>
        </w:rPr>
        <w:t xml:space="preserve"> it </w:t>
      </w:r>
      <w:r>
        <w:rPr>
          <w:rFonts w:ascii="Calibri" w:hAnsi="Calibri" w:cs="Calibri"/>
          <w:sz w:val="22"/>
          <w:szCs w:val="22"/>
        </w:rPr>
        <w:t>is trying to solve</w:t>
      </w:r>
      <w:r w:rsidR="00CA0312">
        <w:rPr>
          <w:rFonts w:ascii="Calibri" w:hAnsi="Calibri" w:cs="Calibri"/>
          <w:sz w:val="22"/>
          <w:szCs w:val="22"/>
        </w:rPr>
        <w:t>.</w:t>
      </w:r>
    </w:p>
    <w:p w14:paraId="7E675B25"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16067C" w14:textId="79BAE63C"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Nature of the Project:</w:t>
      </w:r>
      <w:r>
        <w:rPr>
          <w:rFonts w:ascii="Calibri" w:hAnsi="Calibri" w:cs="Calibri"/>
          <w:sz w:val="22"/>
          <w:szCs w:val="22"/>
        </w:rPr>
        <w:t xml:space="preserve"> The project </w:t>
      </w:r>
      <w:r w:rsidR="0018100E">
        <w:rPr>
          <w:rFonts w:ascii="Calibri" w:hAnsi="Calibri" w:cs="Calibri"/>
          <w:sz w:val="22"/>
          <w:szCs w:val="22"/>
        </w:rPr>
        <w:t>will focus to develop an interactive app for the City Planners of Philadelphia, PA. The major components of the project will include providing real-time traffic and weather insights and various historical trends to judge congestion and take better decisions in the future. The project also tends to provide predictive analysis using historical data and ma</w:t>
      </w:r>
      <w:r w:rsidR="00DC7919">
        <w:rPr>
          <w:rFonts w:ascii="Calibri" w:hAnsi="Calibri" w:cs="Calibri"/>
          <w:sz w:val="22"/>
          <w:szCs w:val="22"/>
        </w:rPr>
        <w:t>chine learning algorithms which will provide better mobility and improve transportation efficiency.</w:t>
      </w:r>
      <w:r w:rsidR="0018100E">
        <w:rPr>
          <w:rFonts w:ascii="Calibri" w:hAnsi="Calibri" w:cs="Calibri"/>
          <w:sz w:val="22"/>
          <w:szCs w:val="22"/>
        </w:rPr>
        <w:t xml:space="preserve"> </w:t>
      </w:r>
    </w:p>
    <w:p w14:paraId="1F0388BC"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DE0D83" w14:textId="64550FC5"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Challenges in Urban Mobility:</w:t>
      </w:r>
      <w:r>
        <w:rPr>
          <w:rFonts w:ascii="Calibri" w:hAnsi="Calibri" w:cs="Calibri"/>
          <w:sz w:val="22"/>
          <w:szCs w:val="22"/>
        </w:rPr>
        <w:t xml:space="preserve"> </w:t>
      </w:r>
      <w:r w:rsidR="00DC7919" w:rsidRPr="00DC7919">
        <w:rPr>
          <w:rFonts w:ascii="Calibri" w:hAnsi="Calibri" w:cs="Calibri"/>
          <w:sz w:val="22"/>
          <w:szCs w:val="22"/>
        </w:rPr>
        <w:t xml:space="preserve">Cities around the world are facing </w:t>
      </w:r>
      <w:r w:rsidR="004E13C6">
        <w:rPr>
          <w:rFonts w:ascii="Calibri" w:hAnsi="Calibri" w:cs="Calibri"/>
          <w:sz w:val="22"/>
          <w:szCs w:val="22"/>
        </w:rPr>
        <w:t xml:space="preserve">multiple </w:t>
      </w:r>
      <w:r w:rsidR="00DC7919" w:rsidRPr="00DC7919">
        <w:rPr>
          <w:rFonts w:ascii="Calibri" w:hAnsi="Calibri" w:cs="Calibri"/>
          <w:sz w:val="22"/>
          <w:szCs w:val="22"/>
        </w:rPr>
        <w:t xml:space="preserve">increasing challenges in managing traffic congestion, optimizing transportation networks, and ensuring the safety and convenience of </w:t>
      </w:r>
      <w:r w:rsidR="00DC7919">
        <w:rPr>
          <w:rFonts w:ascii="Calibri" w:hAnsi="Calibri" w:cs="Calibri"/>
          <w:sz w:val="22"/>
          <w:szCs w:val="22"/>
        </w:rPr>
        <w:t>travellers</w:t>
      </w:r>
      <w:r w:rsidR="00DC7919" w:rsidRPr="00DC7919">
        <w:rPr>
          <w:rFonts w:ascii="Calibri" w:hAnsi="Calibri" w:cs="Calibri"/>
          <w:sz w:val="22"/>
          <w:szCs w:val="22"/>
        </w:rPr>
        <w:t>. These issues are made worse by factors like population growth, rapid urbanization, and unpredictable weather patterns.</w:t>
      </w:r>
      <w:r w:rsidR="007F2963">
        <w:rPr>
          <w:rFonts w:ascii="Calibri" w:hAnsi="Calibri" w:cs="Calibri"/>
          <w:sz w:val="22"/>
          <w:szCs w:val="22"/>
        </w:rPr>
        <w:t xml:space="preserve"> While some apps provide real-time features, and other datasets provide historical information, this app will provide a single place to analyze both features in more detail and interactive way.</w:t>
      </w:r>
    </w:p>
    <w:p w14:paraId="3FB95D7D"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C37931" w14:textId="5A1538F2"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Project Statement within the Context of Project Proposal:</w:t>
      </w:r>
      <w:r>
        <w:rPr>
          <w:rFonts w:ascii="Calibri" w:hAnsi="Calibri" w:cs="Calibri"/>
          <w:sz w:val="22"/>
          <w:szCs w:val="22"/>
        </w:rPr>
        <w:t xml:space="preserve"> </w:t>
      </w:r>
      <w:r w:rsidR="00DC7919" w:rsidRPr="00DC7919">
        <w:rPr>
          <w:rFonts w:ascii="Calibri" w:hAnsi="Calibri" w:cs="Calibri"/>
          <w:sz w:val="22"/>
          <w:szCs w:val="22"/>
        </w:rPr>
        <w:t xml:space="preserve">The idea for this project came from a detailed analysis of current traffic management systems and finding the gaps in dealing with weather-related disruptions. The project proposal set out the main goal of developing a new solution that combines real-time weather data with traffic management algorithms to </w:t>
      </w:r>
      <w:r w:rsidR="00DC7919">
        <w:rPr>
          <w:rFonts w:ascii="Calibri" w:hAnsi="Calibri" w:cs="Calibri"/>
          <w:sz w:val="22"/>
          <w:szCs w:val="22"/>
        </w:rPr>
        <w:t>improve</w:t>
      </w:r>
      <w:r w:rsidR="00DC7919" w:rsidRPr="00DC7919">
        <w:rPr>
          <w:rFonts w:ascii="Calibri" w:hAnsi="Calibri" w:cs="Calibri"/>
          <w:sz w:val="22"/>
          <w:szCs w:val="22"/>
        </w:rPr>
        <w:t xml:space="preserve"> traffic flow and make the system more resilient to bad weather.</w:t>
      </w:r>
    </w:p>
    <w:p w14:paraId="0CA9DEC3" w14:textId="77777777" w:rsidR="00CA0312" w:rsidRDefault="00CA0312" w:rsidP="00CA0312"/>
    <w:p w14:paraId="001FC98F" w14:textId="43349324" w:rsidR="00CA0312" w:rsidRDefault="00CA0312" w:rsidP="00EC75E0">
      <w:pPr>
        <w:pStyle w:val="Heading2"/>
      </w:pPr>
      <w:bookmarkStart w:id="596" w:name="_Toc166994152"/>
      <w:bookmarkStart w:id="597" w:name="_Toc167406598"/>
      <w:r>
        <w:t>2.2 Essential Problems Being Solved</w:t>
      </w:r>
      <w:bookmarkEnd w:id="596"/>
      <w:bookmarkEnd w:id="597"/>
    </w:p>
    <w:p w14:paraId="37BDDABC" w14:textId="38C53DA6" w:rsidR="00401747" w:rsidRDefault="00401747" w:rsidP="00401747">
      <w:pPr>
        <w:pStyle w:val="NormalWeb"/>
        <w:spacing w:before="0" w:beforeAutospacing="0" w:after="0" w:afterAutospacing="0"/>
        <w:rPr>
          <w:rFonts w:ascii="Calibri" w:hAnsi="Calibri" w:cs="Calibri"/>
          <w:sz w:val="22"/>
          <w:szCs w:val="22"/>
        </w:rPr>
      </w:pPr>
      <w:r w:rsidRPr="00401747">
        <w:rPr>
          <w:rFonts w:ascii="Calibri" w:hAnsi="Calibri" w:cs="Calibri"/>
          <w:sz w:val="22"/>
          <w:szCs w:val="22"/>
        </w:rPr>
        <w:t xml:space="preserve">In this section, I </w:t>
      </w:r>
      <w:r w:rsidR="004E13C6">
        <w:rPr>
          <w:rFonts w:ascii="Calibri" w:hAnsi="Calibri" w:cs="Calibri"/>
          <w:sz w:val="22"/>
          <w:szCs w:val="22"/>
        </w:rPr>
        <w:t>will discuss about the main problems and challenges this project will solve</w:t>
      </w:r>
      <w:r w:rsidRPr="00401747">
        <w:rPr>
          <w:rFonts w:ascii="Calibri" w:hAnsi="Calibri" w:cs="Calibri"/>
          <w:sz w:val="22"/>
          <w:szCs w:val="22"/>
        </w:rPr>
        <w:t xml:space="preserve">. </w:t>
      </w:r>
      <w:r w:rsidR="004E13C6">
        <w:rPr>
          <w:rFonts w:ascii="Calibri" w:hAnsi="Calibri" w:cs="Calibri"/>
          <w:sz w:val="22"/>
          <w:szCs w:val="22"/>
        </w:rPr>
        <w:t>Understanding of these problems will help discuss the solutions this project will focus on and how they are relevant.</w:t>
      </w:r>
    </w:p>
    <w:p w14:paraId="62D00AEA" w14:textId="77777777" w:rsidR="00401747" w:rsidRDefault="00401747" w:rsidP="00401747">
      <w:pPr>
        <w:pStyle w:val="NormalWeb"/>
        <w:spacing w:before="0" w:beforeAutospacing="0" w:after="0" w:afterAutospacing="0"/>
        <w:rPr>
          <w:rFonts w:ascii="Calibri" w:hAnsi="Calibri" w:cs="Calibri"/>
          <w:sz w:val="22"/>
          <w:szCs w:val="22"/>
        </w:rPr>
      </w:pPr>
    </w:p>
    <w:p w14:paraId="230D91D4" w14:textId="0C3CD0C4"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Traffic Congestion:</w:t>
      </w:r>
      <w:r>
        <w:rPr>
          <w:rFonts w:ascii="Calibri" w:hAnsi="Calibri" w:cs="Calibri"/>
          <w:sz w:val="22"/>
          <w:szCs w:val="22"/>
        </w:rPr>
        <w:t xml:space="preserve"> One of the </w:t>
      </w:r>
      <w:r w:rsidR="004E13C6">
        <w:rPr>
          <w:rFonts w:ascii="Calibri" w:hAnsi="Calibri" w:cs="Calibri"/>
          <w:sz w:val="22"/>
          <w:szCs w:val="22"/>
        </w:rPr>
        <w:t>biggest issues</w:t>
      </w:r>
      <w:r>
        <w:rPr>
          <w:rFonts w:ascii="Calibri" w:hAnsi="Calibri" w:cs="Calibri"/>
          <w:sz w:val="22"/>
          <w:szCs w:val="22"/>
        </w:rPr>
        <w:t xml:space="preserve"> </w:t>
      </w:r>
      <w:r w:rsidR="004E13C6">
        <w:rPr>
          <w:rFonts w:ascii="Calibri" w:hAnsi="Calibri" w:cs="Calibri"/>
          <w:sz w:val="22"/>
          <w:szCs w:val="22"/>
        </w:rPr>
        <w:t>urban cities and transportation is facing today</w:t>
      </w:r>
      <w:r>
        <w:rPr>
          <w:rFonts w:ascii="Calibri" w:hAnsi="Calibri" w:cs="Calibri"/>
          <w:sz w:val="22"/>
          <w:szCs w:val="22"/>
        </w:rPr>
        <w:t xml:space="preserve"> is the prevalence of traffic congestion, particularly during peak hours and adverse weather conditions. Congested roadways not only result in significant time delays and productivity losses but also pose safety hazards and environmental concerns.</w:t>
      </w:r>
    </w:p>
    <w:p w14:paraId="5AA04556"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27CE56" w14:textId="7E6C50F7"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Impact of Weather on Traffic Management:</w:t>
      </w:r>
      <w:r>
        <w:rPr>
          <w:rFonts w:ascii="Calibri" w:hAnsi="Calibri" w:cs="Calibri"/>
          <w:sz w:val="22"/>
          <w:szCs w:val="22"/>
        </w:rPr>
        <w:t xml:space="preserve"> </w:t>
      </w:r>
      <w:r w:rsidR="004E13C6">
        <w:rPr>
          <w:rFonts w:ascii="Calibri" w:hAnsi="Calibri" w:cs="Calibri"/>
          <w:sz w:val="22"/>
          <w:szCs w:val="22"/>
        </w:rPr>
        <w:t>Adverse weather conditions such as</w:t>
      </w:r>
      <w:r>
        <w:rPr>
          <w:rFonts w:ascii="Calibri" w:hAnsi="Calibri" w:cs="Calibri"/>
          <w:sz w:val="22"/>
          <w:szCs w:val="22"/>
        </w:rPr>
        <w:t xml:space="preserve"> rain, snow, fog, and extreme temperatures, </w:t>
      </w:r>
      <w:r w:rsidR="004E13C6">
        <w:rPr>
          <w:rFonts w:ascii="Calibri" w:hAnsi="Calibri" w:cs="Calibri"/>
          <w:sz w:val="22"/>
          <w:szCs w:val="22"/>
        </w:rPr>
        <w:t>greatly affect</w:t>
      </w:r>
      <w:r>
        <w:rPr>
          <w:rFonts w:ascii="Calibri" w:hAnsi="Calibri" w:cs="Calibri"/>
          <w:sz w:val="22"/>
          <w:szCs w:val="22"/>
        </w:rPr>
        <w:t xml:space="preserve"> traffic </w:t>
      </w:r>
      <w:del w:id="598" w:author="kunnu vrma" w:date="2024-05-19T13:42:00Z" w16du:dateUtc="2024-05-19T20:42:00Z">
        <w:r w:rsidDel="00AF3B6F">
          <w:rPr>
            <w:rFonts w:ascii="Calibri" w:hAnsi="Calibri" w:cs="Calibri"/>
            <w:sz w:val="22"/>
            <w:szCs w:val="22"/>
          </w:rPr>
          <w:delText xml:space="preserve">patterns </w:delText>
        </w:r>
      </w:del>
      <w:ins w:id="599" w:author="kunnu vrma" w:date="2024-05-19T13:42:00Z" w16du:dateUtc="2024-05-19T20:42:00Z">
        <w:r w:rsidR="00AF3B6F">
          <w:rPr>
            <w:rFonts w:ascii="Calibri" w:hAnsi="Calibri" w:cs="Calibri"/>
            <w:sz w:val="22"/>
            <w:szCs w:val="22"/>
          </w:rPr>
          <w:t>flow patterns</w:t>
        </w:r>
        <w:r w:rsidR="00AF3B6F">
          <w:rPr>
            <w:rFonts w:ascii="Calibri" w:hAnsi="Calibri" w:cs="Calibri"/>
            <w:sz w:val="22"/>
            <w:szCs w:val="22"/>
          </w:rPr>
          <w:t xml:space="preserve"> </w:t>
        </w:r>
      </w:ins>
      <w:r>
        <w:rPr>
          <w:rFonts w:ascii="Calibri" w:hAnsi="Calibri" w:cs="Calibri"/>
          <w:sz w:val="22"/>
          <w:szCs w:val="22"/>
        </w:rPr>
        <w:t xml:space="preserve">and transportation infrastructure. </w:t>
      </w:r>
      <w:r w:rsidR="004E13C6">
        <w:rPr>
          <w:rFonts w:ascii="Calibri" w:hAnsi="Calibri" w:cs="Calibri"/>
          <w:sz w:val="22"/>
          <w:szCs w:val="22"/>
        </w:rPr>
        <w:t>These harsh</w:t>
      </w:r>
      <w:r>
        <w:rPr>
          <w:rFonts w:ascii="Calibri" w:hAnsi="Calibri" w:cs="Calibri"/>
          <w:sz w:val="22"/>
          <w:szCs w:val="22"/>
        </w:rPr>
        <w:t xml:space="preserve"> weather conditions </w:t>
      </w:r>
      <w:r w:rsidR="005135CD">
        <w:rPr>
          <w:rFonts w:ascii="Calibri" w:hAnsi="Calibri" w:cs="Calibri"/>
          <w:sz w:val="22"/>
          <w:szCs w:val="22"/>
        </w:rPr>
        <w:t>result in</w:t>
      </w:r>
      <w:r>
        <w:rPr>
          <w:rFonts w:ascii="Calibri" w:hAnsi="Calibri" w:cs="Calibri"/>
          <w:sz w:val="22"/>
          <w:szCs w:val="22"/>
        </w:rPr>
        <w:t xml:space="preserve"> reduced visibility, slippery road surfaces, and increased accident rates, further </w:t>
      </w:r>
      <w:r w:rsidR="005135CD">
        <w:rPr>
          <w:rFonts w:ascii="Calibri" w:hAnsi="Calibri" w:cs="Calibri"/>
          <w:sz w:val="22"/>
          <w:szCs w:val="22"/>
        </w:rPr>
        <w:t>causing more</w:t>
      </w:r>
      <w:r>
        <w:rPr>
          <w:rFonts w:ascii="Calibri" w:hAnsi="Calibri" w:cs="Calibri"/>
          <w:sz w:val="22"/>
          <w:szCs w:val="22"/>
        </w:rPr>
        <w:t xml:space="preserve"> traffic congestion </w:t>
      </w:r>
      <w:r w:rsidR="005135CD">
        <w:rPr>
          <w:rFonts w:ascii="Calibri" w:hAnsi="Calibri" w:cs="Calibri"/>
          <w:sz w:val="22"/>
          <w:szCs w:val="22"/>
        </w:rPr>
        <w:t>slowing down movement</w:t>
      </w:r>
      <w:r>
        <w:rPr>
          <w:rFonts w:ascii="Calibri" w:hAnsi="Calibri" w:cs="Calibri"/>
          <w:sz w:val="22"/>
          <w:szCs w:val="22"/>
        </w:rPr>
        <w:t xml:space="preserve"> of vehicles.</w:t>
      </w:r>
    </w:p>
    <w:p w14:paraId="5BD61EA8" w14:textId="4A65A210"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817204" w14:textId="48851245"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By </w:t>
      </w:r>
      <w:r w:rsidR="005135CD">
        <w:rPr>
          <w:rFonts w:ascii="Calibri" w:hAnsi="Calibri" w:cs="Calibri"/>
          <w:sz w:val="22"/>
          <w:szCs w:val="22"/>
        </w:rPr>
        <w:t>focussing</w:t>
      </w:r>
      <w:r>
        <w:rPr>
          <w:rFonts w:ascii="Calibri" w:hAnsi="Calibri" w:cs="Calibri"/>
          <w:sz w:val="22"/>
          <w:szCs w:val="22"/>
        </w:rPr>
        <w:t xml:space="preserve"> </w:t>
      </w:r>
      <w:r w:rsidR="005135CD">
        <w:rPr>
          <w:rFonts w:ascii="Calibri" w:hAnsi="Calibri" w:cs="Calibri"/>
          <w:sz w:val="22"/>
          <w:szCs w:val="22"/>
        </w:rPr>
        <w:t>on both</w:t>
      </w:r>
      <w:r>
        <w:rPr>
          <w:rFonts w:ascii="Calibri" w:hAnsi="Calibri" w:cs="Calibri"/>
          <w:sz w:val="22"/>
          <w:szCs w:val="22"/>
        </w:rPr>
        <w:t xml:space="preserve"> weather and traffic management, </w:t>
      </w:r>
      <w:r w:rsidR="005135CD">
        <w:rPr>
          <w:rFonts w:ascii="Calibri" w:hAnsi="Calibri" w:cs="Calibri"/>
          <w:sz w:val="22"/>
          <w:szCs w:val="22"/>
        </w:rPr>
        <w:t xml:space="preserve">and their relationship on how different weather conditions affect the traffic situations, </w:t>
      </w:r>
      <w:r>
        <w:rPr>
          <w:rFonts w:ascii="Calibri" w:hAnsi="Calibri" w:cs="Calibri"/>
          <w:sz w:val="22"/>
          <w:szCs w:val="22"/>
        </w:rPr>
        <w:t>th</w:t>
      </w:r>
      <w:ins w:id="600" w:author="kunnu vrma" w:date="2024-05-19T13:43:00Z" w16du:dateUtc="2024-05-19T20:43:00Z">
        <w:r w:rsidR="00AF3B6F">
          <w:rPr>
            <w:rFonts w:ascii="Calibri" w:hAnsi="Calibri" w:cs="Calibri"/>
            <w:sz w:val="22"/>
            <w:szCs w:val="22"/>
          </w:rPr>
          <w:t>is</w:t>
        </w:r>
      </w:ins>
      <w:del w:id="601" w:author="kunnu vrma" w:date="2024-05-19T13:43:00Z" w16du:dateUtc="2024-05-19T20:43:00Z">
        <w:r w:rsidDel="00AF3B6F">
          <w:rPr>
            <w:rFonts w:ascii="Calibri" w:hAnsi="Calibri" w:cs="Calibri"/>
            <w:sz w:val="22"/>
            <w:szCs w:val="22"/>
          </w:rPr>
          <w:delText>e</w:delText>
        </w:r>
      </w:del>
      <w:r>
        <w:rPr>
          <w:rFonts w:ascii="Calibri" w:hAnsi="Calibri" w:cs="Calibri"/>
          <w:sz w:val="22"/>
          <w:szCs w:val="22"/>
        </w:rPr>
        <w:t xml:space="preserve"> project </w:t>
      </w:r>
      <w:r w:rsidR="005135CD">
        <w:rPr>
          <w:rFonts w:ascii="Calibri" w:hAnsi="Calibri" w:cs="Calibri"/>
          <w:sz w:val="22"/>
          <w:szCs w:val="22"/>
        </w:rPr>
        <w:t>aims</w:t>
      </w:r>
      <w:r>
        <w:rPr>
          <w:rFonts w:ascii="Calibri" w:hAnsi="Calibri" w:cs="Calibri"/>
          <w:sz w:val="22"/>
          <w:szCs w:val="22"/>
        </w:rPr>
        <w:t xml:space="preserve"> to </w:t>
      </w:r>
      <w:r w:rsidR="005135CD">
        <w:rPr>
          <w:rFonts w:ascii="Calibri" w:hAnsi="Calibri" w:cs="Calibri"/>
          <w:sz w:val="22"/>
          <w:szCs w:val="22"/>
        </w:rPr>
        <w:t>improve</w:t>
      </w:r>
      <w:r>
        <w:rPr>
          <w:rFonts w:ascii="Calibri" w:hAnsi="Calibri" w:cs="Calibri"/>
          <w:sz w:val="22"/>
          <w:szCs w:val="22"/>
        </w:rPr>
        <w:t xml:space="preserve"> the resilience and efficiency of urban transportation networks. By proactively </w:t>
      </w:r>
      <w:r w:rsidR="005135CD">
        <w:rPr>
          <w:rFonts w:ascii="Calibri" w:hAnsi="Calibri" w:cs="Calibri"/>
          <w:sz w:val="22"/>
          <w:szCs w:val="22"/>
        </w:rPr>
        <w:t>predicting</w:t>
      </w:r>
      <w:r>
        <w:rPr>
          <w:rFonts w:ascii="Calibri" w:hAnsi="Calibri" w:cs="Calibri"/>
          <w:sz w:val="22"/>
          <w:szCs w:val="22"/>
        </w:rPr>
        <w:t xml:space="preserve"> weather-related disruptions and implementing </w:t>
      </w:r>
      <w:r>
        <w:rPr>
          <w:rFonts w:ascii="Calibri" w:hAnsi="Calibri" w:cs="Calibri"/>
          <w:sz w:val="22"/>
          <w:szCs w:val="22"/>
        </w:rPr>
        <w:lastRenderedPageBreak/>
        <w:t xml:space="preserve">adaptive strategies, the proposed solution </w:t>
      </w:r>
      <w:r w:rsidR="005135CD">
        <w:rPr>
          <w:rFonts w:ascii="Calibri" w:hAnsi="Calibri" w:cs="Calibri"/>
          <w:sz w:val="22"/>
          <w:szCs w:val="22"/>
        </w:rPr>
        <w:t>will</w:t>
      </w:r>
      <w:r>
        <w:rPr>
          <w:rFonts w:ascii="Calibri" w:hAnsi="Calibri" w:cs="Calibri"/>
          <w:sz w:val="22"/>
          <w:szCs w:val="22"/>
        </w:rPr>
        <w:t xml:space="preserve"> minimize congestion, improve travel times, and enhance overall mobility experiences for commuters.</w:t>
      </w:r>
    </w:p>
    <w:p w14:paraId="3CEF605B" w14:textId="77777777" w:rsidR="00CA0312" w:rsidRDefault="00CA0312" w:rsidP="00CA0312"/>
    <w:p w14:paraId="6F90F779" w14:textId="59790AC7" w:rsidR="00401747" w:rsidRDefault="00401747" w:rsidP="00EC75E0">
      <w:pPr>
        <w:pStyle w:val="Heading2"/>
      </w:pPr>
      <w:bookmarkStart w:id="602" w:name="_Toc166994153"/>
      <w:bookmarkStart w:id="603" w:name="_Toc167406599"/>
      <w:r>
        <w:t>2.3 Possible Alternative Solutions to the Project</w:t>
      </w:r>
      <w:bookmarkEnd w:id="602"/>
      <w:bookmarkEnd w:id="603"/>
    </w:p>
    <w:p w14:paraId="685CC504" w14:textId="5354A002"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this section, I will </w:t>
      </w:r>
      <w:r w:rsidR="00325C92">
        <w:rPr>
          <w:rFonts w:ascii="Calibri" w:hAnsi="Calibri" w:cs="Calibri"/>
          <w:sz w:val="22"/>
          <w:szCs w:val="22"/>
        </w:rPr>
        <w:t>discuss about different</w:t>
      </w:r>
      <w:r>
        <w:rPr>
          <w:rFonts w:ascii="Calibri" w:hAnsi="Calibri" w:cs="Calibri"/>
          <w:sz w:val="22"/>
          <w:szCs w:val="22"/>
        </w:rPr>
        <w:t xml:space="preserve"> alternative approaches and solutions that could potentially address the identified challenges. By considering multiple</w:t>
      </w:r>
      <w:r w:rsidR="00325C92">
        <w:rPr>
          <w:rFonts w:ascii="Calibri" w:hAnsi="Calibri" w:cs="Calibri"/>
          <w:sz w:val="22"/>
          <w:szCs w:val="22"/>
        </w:rPr>
        <w:t xml:space="preserve"> other</w:t>
      </w:r>
      <w:r>
        <w:rPr>
          <w:rFonts w:ascii="Calibri" w:hAnsi="Calibri" w:cs="Calibri"/>
          <w:sz w:val="22"/>
          <w:szCs w:val="22"/>
        </w:rPr>
        <w:t xml:space="preserve"> perspectives, </w:t>
      </w:r>
      <w:del w:id="604" w:author="kunnu vrma" w:date="2024-05-19T13:57:00Z" w16du:dateUtc="2024-05-19T20:57:00Z">
        <w:r w:rsidDel="004B6CFB">
          <w:rPr>
            <w:rFonts w:ascii="Calibri" w:hAnsi="Calibri" w:cs="Calibri"/>
            <w:sz w:val="22"/>
            <w:szCs w:val="22"/>
          </w:rPr>
          <w:delText>this project will gain insights into the feasibility, advantages, and limitations of different strategies for tackling the problem</w:delText>
        </w:r>
      </w:del>
      <w:ins w:id="605" w:author="kunnu vrma" w:date="2024-05-19T13:57:00Z" w16du:dateUtc="2024-05-19T20:57:00Z">
        <w:r w:rsidR="004B6CFB">
          <w:rPr>
            <w:rFonts w:ascii="Calibri" w:hAnsi="Calibri" w:cs="Calibri"/>
            <w:sz w:val="22"/>
            <w:szCs w:val="22"/>
          </w:rPr>
          <w:t>I will discuss about the pros and cons of all these approaches</w:t>
        </w:r>
      </w:ins>
      <w:r w:rsidR="00325C92">
        <w:rPr>
          <w:rFonts w:ascii="Calibri" w:hAnsi="Calibri" w:cs="Calibri"/>
          <w:sz w:val="22"/>
          <w:szCs w:val="22"/>
        </w:rPr>
        <w:t>.</w:t>
      </w:r>
    </w:p>
    <w:p w14:paraId="49FF0C29"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10B948" w14:textId="1E4B4339"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Alternative Approaches to Traffic Management:</w:t>
      </w:r>
      <w:r>
        <w:rPr>
          <w:rFonts w:ascii="Calibri" w:hAnsi="Calibri" w:cs="Calibri"/>
          <w:sz w:val="22"/>
          <w:szCs w:val="22"/>
        </w:rPr>
        <w:t xml:space="preserve"> </w:t>
      </w:r>
      <w:del w:id="606" w:author="kunnu vrma" w:date="2024-05-19T13:59:00Z" w16du:dateUtc="2024-05-19T20:59:00Z">
        <w:r w:rsidR="00325C92" w:rsidDel="004B6CFB">
          <w:rPr>
            <w:rFonts w:ascii="Calibri" w:hAnsi="Calibri" w:cs="Calibri"/>
            <w:sz w:val="22"/>
            <w:szCs w:val="22"/>
          </w:rPr>
          <w:delText xml:space="preserve">A lot of different approaches already exist in the market to tackle the traffic </w:delText>
        </w:r>
        <w:r w:rsidR="00620785" w:rsidDel="004B6CFB">
          <w:rPr>
            <w:rFonts w:ascii="Calibri" w:hAnsi="Calibri" w:cs="Calibri"/>
            <w:sz w:val="22"/>
            <w:szCs w:val="22"/>
          </w:rPr>
          <w:delText xml:space="preserve">congestion </w:delText>
        </w:r>
        <w:r w:rsidR="00325C92" w:rsidDel="004B6CFB">
          <w:rPr>
            <w:rFonts w:ascii="Calibri" w:hAnsi="Calibri" w:cs="Calibri"/>
            <w:sz w:val="22"/>
            <w:szCs w:val="22"/>
          </w:rPr>
          <w:delText>problem</w:delText>
        </w:r>
      </w:del>
      <w:ins w:id="607" w:author="kunnu vrma" w:date="2024-05-19T13:59:00Z" w16du:dateUtc="2024-05-19T20:59:00Z">
        <w:r w:rsidR="004B6CFB">
          <w:rPr>
            <w:rFonts w:ascii="Calibri" w:hAnsi="Calibri" w:cs="Calibri"/>
            <w:sz w:val="22"/>
            <w:szCs w:val="22"/>
          </w:rPr>
          <w:t>The</w:t>
        </w:r>
      </w:ins>
      <w:ins w:id="608" w:author="kunnu vrma" w:date="2024-05-19T14:00:00Z" w16du:dateUtc="2024-05-19T21:00:00Z">
        <w:r w:rsidR="004B6CFB">
          <w:rPr>
            <w:rFonts w:ascii="Calibri" w:hAnsi="Calibri" w:cs="Calibri"/>
            <w:sz w:val="22"/>
            <w:szCs w:val="22"/>
          </w:rPr>
          <w:t>re are many existing methods in the market to deal with traffic congestion</w:t>
        </w:r>
      </w:ins>
      <w:r>
        <w:rPr>
          <w:rFonts w:ascii="Calibri" w:hAnsi="Calibri" w:cs="Calibri"/>
          <w:sz w:val="22"/>
          <w:szCs w:val="22"/>
        </w:rPr>
        <w:t xml:space="preserve">. These include traditional methods </w:t>
      </w:r>
      <w:ins w:id="609" w:author="kunnu vrma" w:date="2024-05-19T14:01:00Z" w16du:dateUtc="2024-05-19T21:01:00Z">
        <w:r w:rsidR="004B6CFB">
          <w:rPr>
            <w:rFonts w:ascii="Calibri" w:hAnsi="Calibri" w:cs="Calibri"/>
            <w:sz w:val="22"/>
            <w:szCs w:val="22"/>
          </w:rPr>
          <w:t>include</w:t>
        </w:r>
        <w:r w:rsidR="004B6CFB" w:rsidRPr="004B6CFB">
          <w:rPr>
            <w:rFonts w:ascii="Calibri" w:hAnsi="Calibri" w:cs="Calibri"/>
            <w:sz w:val="22"/>
            <w:szCs w:val="22"/>
          </w:rPr>
          <w:t xml:space="preserve"> optimizing traffic signals, managing lanes, and improving public transportation. While these methods can work, they often lack the flexibility to deal with changing weather conditions.</w:t>
        </w:r>
      </w:ins>
      <w:del w:id="610" w:author="kunnu vrma" w:date="2024-05-19T14:01:00Z" w16du:dateUtc="2024-05-19T21:01:00Z">
        <w:r w:rsidDel="004B6CFB">
          <w:rPr>
            <w:rFonts w:ascii="Calibri" w:hAnsi="Calibri" w:cs="Calibri"/>
            <w:sz w:val="22"/>
            <w:szCs w:val="22"/>
          </w:rPr>
          <w:delText>such as signal optimization, lane management, and public transportation enhancements</w:delText>
        </w:r>
        <w:r w:rsidR="00620785" w:rsidDel="004B6CFB">
          <w:rPr>
            <w:rFonts w:ascii="Calibri" w:hAnsi="Calibri" w:cs="Calibri"/>
            <w:sz w:val="22"/>
            <w:szCs w:val="22"/>
          </w:rPr>
          <w:delText xml:space="preserve">. While these methods can be effective, </w:delText>
        </w:r>
        <w:r w:rsidR="00620785" w:rsidRPr="00620785" w:rsidDel="004B6CFB">
          <w:rPr>
            <w:rFonts w:ascii="Calibri" w:hAnsi="Calibri" w:cs="Calibri"/>
            <w:sz w:val="22"/>
            <w:szCs w:val="22"/>
          </w:rPr>
          <w:delText>they often don't have the flexibility needed to handle changing weather conditions.</w:delText>
        </w:r>
      </w:del>
    </w:p>
    <w:p w14:paraId="6BA0CE5A"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5739D" w14:textId="3F32063F"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Weather-Informed Traffic Management Strategies:</w:t>
      </w:r>
      <w:r>
        <w:rPr>
          <w:rFonts w:ascii="Calibri" w:hAnsi="Calibri" w:cs="Calibri"/>
          <w:sz w:val="22"/>
          <w:szCs w:val="22"/>
        </w:rPr>
        <w:t xml:space="preserve"> </w:t>
      </w:r>
      <w:r w:rsidR="008A0D1B">
        <w:rPr>
          <w:rFonts w:ascii="Calibri" w:hAnsi="Calibri" w:cs="Calibri"/>
          <w:sz w:val="22"/>
          <w:szCs w:val="22"/>
        </w:rPr>
        <w:t>Another approach involves using weather data in traffic Management systems</w:t>
      </w:r>
      <w:r>
        <w:rPr>
          <w:rFonts w:ascii="Calibri" w:hAnsi="Calibri" w:cs="Calibri"/>
          <w:sz w:val="22"/>
          <w:szCs w:val="22"/>
        </w:rPr>
        <w:t xml:space="preserve"> However, these methods </w:t>
      </w:r>
      <w:ins w:id="611" w:author="kunnu vrma" w:date="2024-05-19T14:07:00Z" w16du:dateUtc="2024-05-19T21:07:00Z">
        <w:r w:rsidR="00495C6D">
          <w:rPr>
            <w:rFonts w:ascii="Calibri" w:hAnsi="Calibri" w:cs="Calibri"/>
            <w:sz w:val="22"/>
            <w:szCs w:val="22"/>
          </w:rPr>
          <w:t>usually rely</w:t>
        </w:r>
      </w:ins>
      <w:ins w:id="612" w:author="kunnu vrma" w:date="2024-05-19T03:18:00Z" w16du:dateUtc="2024-05-19T10:18:00Z">
        <w:r w:rsidR="00C45E1A">
          <w:rPr>
            <w:rFonts w:ascii="Calibri" w:hAnsi="Calibri" w:cs="Calibri"/>
            <w:sz w:val="22"/>
            <w:szCs w:val="22"/>
          </w:rPr>
          <w:t xml:space="preserve"> on the historical data to make predictions</w:t>
        </w:r>
      </w:ins>
      <w:ins w:id="613" w:author="kunnu vrma" w:date="2024-05-19T03:19:00Z" w16du:dateUtc="2024-05-19T10:19:00Z">
        <w:r w:rsidR="00C45E1A">
          <w:rPr>
            <w:rFonts w:ascii="Calibri" w:hAnsi="Calibri" w:cs="Calibri"/>
            <w:sz w:val="22"/>
            <w:szCs w:val="22"/>
          </w:rPr>
          <w:t xml:space="preserve"> but </w:t>
        </w:r>
      </w:ins>
      <w:r>
        <w:rPr>
          <w:rFonts w:ascii="Calibri" w:hAnsi="Calibri" w:cs="Calibri"/>
          <w:sz w:val="22"/>
          <w:szCs w:val="22"/>
        </w:rPr>
        <w:t>may not provide real-time insights or fail to account for the full range of weather-related impacts on traffic flow.</w:t>
      </w:r>
    </w:p>
    <w:p w14:paraId="13B133CA"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39005E" w14:textId="371D2841"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Emerging Technologies and Innovations:</w:t>
      </w:r>
      <w:r>
        <w:rPr>
          <w:rFonts w:ascii="Calibri" w:hAnsi="Calibri" w:cs="Calibri"/>
          <w:sz w:val="22"/>
          <w:szCs w:val="22"/>
        </w:rPr>
        <w:t xml:space="preserve"> Advancements in technology, such as </w:t>
      </w:r>
      <w:del w:id="614" w:author="kunnu vrma" w:date="2024-05-19T03:27:00Z" w16du:dateUtc="2024-05-19T10:27:00Z">
        <w:r w:rsidDel="008B4786">
          <w:rPr>
            <w:rFonts w:ascii="Calibri" w:hAnsi="Calibri" w:cs="Calibri"/>
            <w:sz w:val="22"/>
            <w:szCs w:val="22"/>
          </w:rPr>
          <w:delText>the Internet of Things (IoT)</w:delText>
        </w:r>
      </w:del>
      <w:ins w:id="615" w:author="kunnu vrma" w:date="2024-05-19T03:27:00Z" w16du:dateUtc="2024-05-19T10:27:00Z">
        <w:r w:rsidR="008B4786">
          <w:rPr>
            <w:rFonts w:ascii="Calibri" w:hAnsi="Calibri" w:cs="Calibri"/>
            <w:sz w:val="22"/>
            <w:szCs w:val="22"/>
          </w:rPr>
          <w:t>Machine Learning (ML)</w:t>
        </w:r>
      </w:ins>
      <w:r>
        <w:rPr>
          <w:rFonts w:ascii="Calibri" w:hAnsi="Calibri" w:cs="Calibri"/>
          <w:sz w:val="22"/>
          <w:szCs w:val="22"/>
        </w:rPr>
        <w:t xml:space="preserve">, artificial intelligence (AI), and data analytics, </w:t>
      </w:r>
      <w:del w:id="616" w:author="kunnu vrma" w:date="2024-05-19T14:08:00Z" w16du:dateUtc="2024-05-19T21:08:00Z">
        <w:r w:rsidDel="00495C6D">
          <w:rPr>
            <w:rFonts w:ascii="Calibri" w:hAnsi="Calibri" w:cs="Calibri"/>
            <w:sz w:val="22"/>
            <w:szCs w:val="22"/>
          </w:rPr>
          <w:delText>have opened new possibilities for enhancing</w:delText>
        </w:r>
      </w:del>
      <w:ins w:id="617" w:author="kunnu vrma" w:date="2024-05-19T14:08:00Z" w16du:dateUtc="2024-05-19T21:08:00Z">
        <w:r w:rsidR="00495C6D">
          <w:rPr>
            <w:rFonts w:ascii="Calibri" w:hAnsi="Calibri" w:cs="Calibri"/>
            <w:sz w:val="22"/>
            <w:szCs w:val="22"/>
          </w:rPr>
          <w:t>offer new ways to</w:t>
        </w:r>
      </w:ins>
      <w:ins w:id="618" w:author="kunnu vrma" w:date="2024-05-19T14:09:00Z" w16du:dateUtc="2024-05-19T21:09:00Z">
        <w:r w:rsidR="00495C6D">
          <w:rPr>
            <w:rFonts w:ascii="Calibri" w:hAnsi="Calibri" w:cs="Calibri"/>
            <w:sz w:val="22"/>
            <w:szCs w:val="22"/>
          </w:rPr>
          <w:t xml:space="preserve"> improve</w:t>
        </w:r>
      </w:ins>
      <w:r>
        <w:rPr>
          <w:rFonts w:ascii="Calibri" w:hAnsi="Calibri" w:cs="Calibri"/>
          <w:sz w:val="22"/>
          <w:szCs w:val="22"/>
        </w:rPr>
        <w:t xml:space="preserve"> traffic management. </w:t>
      </w:r>
      <w:del w:id="619" w:author="kunnu vrma" w:date="2024-05-19T03:27:00Z" w16du:dateUtc="2024-05-19T10:27:00Z">
        <w:r w:rsidDel="008B4786">
          <w:rPr>
            <w:rFonts w:ascii="Calibri" w:hAnsi="Calibri" w:cs="Calibri"/>
            <w:sz w:val="22"/>
            <w:szCs w:val="22"/>
          </w:rPr>
          <w:delText>Emerging solutions leverage</w:delText>
        </w:r>
      </w:del>
      <w:ins w:id="620" w:author="kunnu vrma" w:date="2024-05-19T03:27:00Z" w16du:dateUtc="2024-05-19T10:27:00Z">
        <w:r w:rsidR="008B4786">
          <w:rPr>
            <w:rFonts w:ascii="Calibri" w:hAnsi="Calibri" w:cs="Calibri"/>
            <w:sz w:val="22"/>
            <w:szCs w:val="22"/>
          </w:rPr>
          <w:t xml:space="preserve">These </w:t>
        </w:r>
      </w:ins>
      <w:ins w:id="621" w:author="kunnu vrma" w:date="2024-05-19T14:17:00Z" w16du:dateUtc="2024-05-19T21:17:00Z">
        <w:r w:rsidR="005253DA">
          <w:rPr>
            <w:rFonts w:ascii="Calibri" w:hAnsi="Calibri" w:cs="Calibri"/>
            <w:sz w:val="22"/>
            <w:szCs w:val="22"/>
          </w:rPr>
          <w:t>innovative technologies</w:t>
        </w:r>
      </w:ins>
      <w:ins w:id="622" w:author="kunnu vrma" w:date="2024-05-19T03:28:00Z" w16du:dateUtc="2024-05-19T10:28:00Z">
        <w:r w:rsidR="008B4786">
          <w:rPr>
            <w:rFonts w:ascii="Calibri" w:hAnsi="Calibri" w:cs="Calibri"/>
            <w:sz w:val="22"/>
            <w:szCs w:val="22"/>
          </w:rPr>
          <w:t xml:space="preserve"> use</w:t>
        </w:r>
      </w:ins>
      <w:r>
        <w:rPr>
          <w:rFonts w:ascii="Calibri" w:hAnsi="Calibri" w:cs="Calibri"/>
          <w:sz w:val="22"/>
          <w:szCs w:val="22"/>
        </w:rPr>
        <w:t xml:space="preserve"> sensor networks, predictive modeling, and cloud computing to deliver real-time traffic insights and adaptive control strategies. </w:t>
      </w:r>
      <w:ins w:id="623" w:author="kunnu vrma" w:date="2024-05-19T14:09:00Z" w16du:dateUtc="2024-05-19T21:09:00Z">
        <w:r w:rsidR="00495C6D">
          <w:rPr>
            <w:rFonts w:ascii="Calibri" w:hAnsi="Calibri" w:cs="Calibri"/>
            <w:sz w:val="22"/>
            <w:szCs w:val="22"/>
          </w:rPr>
          <w:t xml:space="preserve">However, </w:t>
        </w:r>
      </w:ins>
      <w:del w:id="624" w:author="kunnu vrma" w:date="2024-05-19T03:28:00Z" w16du:dateUtc="2024-05-19T10:28:00Z">
        <w:r w:rsidDel="008B4786">
          <w:rPr>
            <w:rFonts w:ascii="Calibri" w:hAnsi="Calibri" w:cs="Calibri"/>
            <w:sz w:val="22"/>
            <w:szCs w:val="22"/>
          </w:rPr>
          <w:delText>While promising, these technologies may require substantial investment and infrastructure upgrades.</w:delText>
        </w:r>
      </w:del>
      <w:ins w:id="625" w:author="kunnu vrma" w:date="2024-05-19T14:09:00Z" w16du:dateUtc="2024-05-19T21:09:00Z">
        <w:r w:rsidR="00495C6D">
          <w:rPr>
            <w:rFonts w:ascii="Calibri" w:hAnsi="Calibri" w:cs="Calibri"/>
            <w:sz w:val="22"/>
            <w:szCs w:val="22"/>
          </w:rPr>
          <w:t>t</w:t>
        </w:r>
      </w:ins>
      <w:ins w:id="626" w:author="kunnu vrma" w:date="2024-05-19T03:28:00Z" w16du:dateUtc="2024-05-19T10:28:00Z">
        <w:r w:rsidR="008B4786">
          <w:rPr>
            <w:rFonts w:ascii="Calibri" w:hAnsi="Calibri" w:cs="Calibri"/>
            <w:sz w:val="22"/>
            <w:szCs w:val="22"/>
          </w:rPr>
          <w:t>hese technologies are however new and not cost-effective for many cities.</w:t>
        </w:r>
      </w:ins>
    </w:p>
    <w:p w14:paraId="09CFD338"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69ED81" w14:textId="0CBDC282"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Comparison of Alternative Solutions:</w:t>
      </w:r>
      <w:r>
        <w:rPr>
          <w:rFonts w:ascii="Calibri" w:hAnsi="Calibri" w:cs="Calibri"/>
          <w:sz w:val="22"/>
          <w:szCs w:val="22"/>
        </w:rPr>
        <w:t xml:space="preserve"> Each alternative solution </w:t>
      </w:r>
      <w:del w:id="627" w:author="kunnu vrma" w:date="2024-05-19T03:20:00Z" w16du:dateUtc="2024-05-19T10:20:00Z">
        <w:r w:rsidDel="00C45E1A">
          <w:rPr>
            <w:rFonts w:ascii="Calibri" w:hAnsi="Calibri" w:cs="Calibri"/>
            <w:sz w:val="22"/>
            <w:szCs w:val="22"/>
          </w:rPr>
          <w:delText>comes with</w:delText>
        </w:r>
      </w:del>
      <w:ins w:id="628" w:author="kunnu vrma" w:date="2024-05-19T03:20:00Z" w16du:dateUtc="2024-05-19T10:20:00Z">
        <w:r w:rsidR="00C45E1A">
          <w:rPr>
            <w:rFonts w:ascii="Calibri" w:hAnsi="Calibri" w:cs="Calibri"/>
            <w:sz w:val="22"/>
            <w:szCs w:val="22"/>
          </w:rPr>
          <w:t>has</w:t>
        </w:r>
      </w:ins>
      <w:r>
        <w:rPr>
          <w:rFonts w:ascii="Calibri" w:hAnsi="Calibri" w:cs="Calibri"/>
          <w:sz w:val="22"/>
          <w:szCs w:val="22"/>
        </w:rPr>
        <w:t xml:space="preserve"> its own set of advantages, challenges, and trade-offs. A comparative analysis is </w:t>
      </w:r>
      <w:del w:id="629" w:author="kunnu vrma" w:date="2024-05-19T03:29:00Z" w16du:dateUtc="2024-05-19T10:29:00Z">
        <w:r w:rsidDel="008B4786">
          <w:rPr>
            <w:rFonts w:ascii="Calibri" w:hAnsi="Calibri" w:cs="Calibri"/>
            <w:sz w:val="22"/>
            <w:szCs w:val="22"/>
          </w:rPr>
          <w:delText xml:space="preserve">essential </w:delText>
        </w:r>
      </w:del>
      <w:ins w:id="630" w:author="kunnu vrma" w:date="2024-05-19T03:29:00Z" w16du:dateUtc="2024-05-19T10:29:00Z">
        <w:r w:rsidR="008B4786">
          <w:rPr>
            <w:rFonts w:ascii="Calibri" w:hAnsi="Calibri" w:cs="Calibri"/>
            <w:sz w:val="22"/>
            <w:szCs w:val="22"/>
          </w:rPr>
          <w:t>required</w:t>
        </w:r>
        <w:r w:rsidR="008B4786">
          <w:rPr>
            <w:rFonts w:ascii="Calibri" w:hAnsi="Calibri" w:cs="Calibri"/>
            <w:sz w:val="22"/>
            <w:szCs w:val="22"/>
          </w:rPr>
          <w:t xml:space="preserve"> </w:t>
        </w:r>
      </w:ins>
      <w:r>
        <w:rPr>
          <w:rFonts w:ascii="Calibri" w:hAnsi="Calibri" w:cs="Calibri"/>
          <w:sz w:val="22"/>
          <w:szCs w:val="22"/>
        </w:rPr>
        <w:t xml:space="preserve">to evaluate the effectiveness, scalability, and cost-effectiveness of different approaches. Factors such as data accuracy, </w:t>
      </w:r>
      <w:del w:id="631" w:author="kunnu vrma" w:date="2024-05-19T03:29:00Z" w16du:dateUtc="2024-05-19T10:29:00Z">
        <w:r w:rsidDel="008B4786">
          <w:rPr>
            <w:rFonts w:ascii="Calibri" w:hAnsi="Calibri" w:cs="Calibri"/>
            <w:sz w:val="22"/>
            <w:szCs w:val="22"/>
          </w:rPr>
          <w:delText>computational complexity, and user acceptance play a critical role in determining the suitability of each solution for the project's objectives.</w:delText>
        </w:r>
      </w:del>
      <w:ins w:id="632" w:author="kunnu vrma" w:date="2024-05-19T03:29:00Z" w16du:dateUtc="2024-05-19T10:29:00Z">
        <w:r w:rsidR="008B4786">
          <w:rPr>
            <w:rFonts w:ascii="Calibri" w:hAnsi="Calibri" w:cs="Calibri"/>
            <w:sz w:val="22"/>
            <w:szCs w:val="22"/>
          </w:rPr>
          <w:t xml:space="preserve">ease of use, cheaper in cost, and covers both historical and real-time </w:t>
        </w:r>
      </w:ins>
      <w:ins w:id="633" w:author="kunnu vrma" w:date="2024-05-19T03:30:00Z" w16du:dateUtc="2024-05-19T10:30:00Z">
        <w:r w:rsidR="008B4786">
          <w:rPr>
            <w:rFonts w:ascii="Calibri" w:hAnsi="Calibri" w:cs="Calibri"/>
            <w:sz w:val="22"/>
            <w:szCs w:val="22"/>
          </w:rPr>
          <w:t>solutions are important to check while selecting for ideal solutions.</w:t>
        </w:r>
      </w:ins>
    </w:p>
    <w:p w14:paraId="31C945AE"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AC9227" w14:textId="375FCCEE"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Rationale for the Selected Approach</w:t>
      </w:r>
      <w:r>
        <w:rPr>
          <w:rFonts w:ascii="Calibri" w:hAnsi="Calibri" w:cs="Calibri"/>
          <w:sz w:val="22"/>
          <w:szCs w:val="22"/>
        </w:rPr>
        <w:t xml:space="preserve">: After </w:t>
      </w:r>
      <w:del w:id="634" w:author="kunnu vrma" w:date="2024-05-19T14:10:00Z" w16du:dateUtc="2024-05-19T21:10:00Z">
        <w:r w:rsidDel="00495C6D">
          <w:rPr>
            <w:rFonts w:ascii="Calibri" w:hAnsi="Calibri" w:cs="Calibri"/>
            <w:sz w:val="22"/>
            <w:szCs w:val="22"/>
          </w:rPr>
          <w:delText>careful consideration and evaluation of</w:delText>
        </w:r>
      </w:del>
      <w:ins w:id="635" w:author="kunnu vrma" w:date="2024-05-19T14:10:00Z" w16du:dateUtc="2024-05-19T21:10:00Z">
        <w:r w:rsidR="00495C6D">
          <w:rPr>
            <w:rFonts w:ascii="Calibri" w:hAnsi="Calibri" w:cs="Calibri"/>
            <w:sz w:val="22"/>
            <w:szCs w:val="22"/>
          </w:rPr>
          <w:t>carefully considering different</w:t>
        </w:r>
      </w:ins>
      <w:r>
        <w:rPr>
          <w:rFonts w:ascii="Calibri" w:hAnsi="Calibri" w:cs="Calibri"/>
          <w:sz w:val="22"/>
          <w:szCs w:val="22"/>
        </w:rPr>
        <w:t xml:space="preserve"> alternative solutions, I opted for an integrated approach that combines real-time weather data </w:t>
      </w:r>
      <w:ins w:id="636" w:author="kunnu vrma" w:date="2024-05-19T03:31:00Z" w16du:dateUtc="2024-05-19T10:31:00Z">
        <w:r w:rsidR="008B4786">
          <w:rPr>
            <w:rFonts w:ascii="Calibri" w:hAnsi="Calibri" w:cs="Calibri"/>
            <w:sz w:val="22"/>
            <w:szCs w:val="22"/>
          </w:rPr>
          <w:t xml:space="preserve">and insights </w:t>
        </w:r>
      </w:ins>
      <w:r>
        <w:rPr>
          <w:rFonts w:ascii="Calibri" w:hAnsi="Calibri" w:cs="Calibri"/>
          <w:sz w:val="22"/>
          <w:szCs w:val="22"/>
        </w:rPr>
        <w:t xml:space="preserve">with advanced </w:t>
      </w:r>
      <w:del w:id="637" w:author="kunnu vrma" w:date="2024-05-19T03:31:00Z" w16du:dateUtc="2024-05-19T10:31:00Z">
        <w:r w:rsidDel="008B4786">
          <w:rPr>
            <w:rFonts w:ascii="Calibri" w:hAnsi="Calibri" w:cs="Calibri"/>
            <w:sz w:val="22"/>
            <w:szCs w:val="22"/>
          </w:rPr>
          <w:delText>traffic management</w:delText>
        </w:r>
      </w:del>
      <w:ins w:id="638" w:author="kunnu vrma" w:date="2024-05-19T03:31:00Z" w16du:dateUtc="2024-05-19T10:31:00Z">
        <w:r w:rsidR="008B4786">
          <w:rPr>
            <w:rFonts w:ascii="Calibri" w:hAnsi="Calibri" w:cs="Calibri"/>
            <w:sz w:val="22"/>
            <w:szCs w:val="22"/>
          </w:rPr>
          <w:t>machine learning</w:t>
        </w:r>
      </w:ins>
      <w:r>
        <w:rPr>
          <w:rFonts w:ascii="Calibri" w:hAnsi="Calibri" w:cs="Calibri"/>
          <w:sz w:val="22"/>
          <w:szCs w:val="22"/>
        </w:rPr>
        <w:t xml:space="preserve"> algorithms to provide Predictions based on Historical data, and real-time insights on the go at one place with very interactive and human friendly UI Dashboard App. This decision was </w:t>
      </w:r>
      <w:del w:id="639" w:author="kunnu vrma" w:date="2024-05-19T03:31:00Z" w16du:dateUtc="2024-05-19T10:31:00Z">
        <w:r w:rsidDel="008B4786">
          <w:rPr>
            <w:rFonts w:ascii="Calibri" w:hAnsi="Calibri" w:cs="Calibri"/>
            <w:sz w:val="22"/>
            <w:szCs w:val="22"/>
          </w:rPr>
          <w:delText xml:space="preserve">informed </w:delText>
        </w:r>
      </w:del>
      <w:ins w:id="640" w:author="kunnu vrma" w:date="2024-05-19T03:31:00Z" w16du:dateUtc="2024-05-19T10:31:00Z">
        <w:r w:rsidR="008B4786">
          <w:rPr>
            <w:rFonts w:ascii="Calibri" w:hAnsi="Calibri" w:cs="Calibri"/>
            <w:sz w:val="22"/>
            <w:szCs w:val="22"/>
          </w:rPr>
          <w:t>taken</w:t>
        </w:r>
        <w:r w:rsidR="008B4786">
          <w:rPr>
            <w:rFonts w:ascii="Calibri" w:hAnsi="Calibri" w:cs="Calibri"/>
            <w:sz w:val="22"/>
            <w:szCs w:val="22"/>
          </w:rPr>
          <w:t xml:space="preserve"> </w:t>
        </w:r>
      </w:ins>
      <w:del w:id="641" w:author="kunnu vrma" w:date="2024-05-19T03:32:00Z" w16du:dateUtc="2024-05-19T10:32:00Z">
        <w:r w:rsidDel="008B4786">
          <w:rPr>
            <w:rFonts w:ascii="Calibri" w:hAnsi="Calibri" w:cs="Calibri"/>
            <w:sz w:val="22"/>
            <w:szCs w:val="22"/>
          </w:rPr>
          <w:delText>by the need for a proactive</w:delText>
        </w:r>
      </w:del>
      <w:ins w:id="642" w:author="kunnu vrma" w:date="2024-05-19T03:32:00Z" w16du:dateUtc="2024-05-19T10:32:00Z">
        <w:r w:rsidR="008B4786">
          <w:rPr>
            <w:rFonts w:ascii="Calibri" w:hAnsi="Calibri" w:cs="Calibri"/>
            <w:sz w:val="22"/>
            <w:szCs w:val="22"/>
          </w:rPr>
          <w:t>in order to provide proactive</w:t>
        </w:r>
      </w:ins>
      <w:r>
        <w:rPr>
          <w:rFonts w:ascii="Calibri" w:hAnsi="Calibri" w:cs="Calibri"/>
          <w:sz w:val="22"/>
          <w:szCs w:val="22"/>
        </w:rPr>
        <w:t>,</w:t>
      </w:r>
      <w:ins w:id="643" w:author="kunnu vrma" w:date="2024-05-19T03:32:00Z" w16du:dateUtc="2024-05-19T10:32:00Z">
        <w:r w:rsidR="008B4786">
          <w:rPr>
            <w:rFonts w:ascii="Calibri" w:hAnsi="Calibri" w:cs="Calibri"/>
            <w:sz w:val="22"/>
            <w:szCs w:val="22"/>
          </w:rPr>
          <w:t xml:space="preserve"> and</w:t>
        </w:r>
      </w:ins>
      <w:r>
        <w:rPr>
          <w:rFonts w:ascii="Calibri" w:hAnsi="Calibri" w:cs="Calibri"/>
          <w:sz w:val="22"/>
          <w:szCs w:val="22"/>
        </w:rPr>
        <w:t xml:space="preserve"> adaptive solution </w:t>
      </w:r>
      <w:del w:id="644" w:author="kunnu vrma" w:date="2024-05-19T03:32:00Z" w16du:dateUtc="2024-05-19T10:32:00Z">
        <w:r w:rsidDel="008B4786">
          <w:rPr>
            <w:rFonts w:ascii="Calibri" w:hAnsi="Calibri" w:cs="Calibri"/>
            <w:sz w:val="22"/>
            <w:szCs w:val="22"/>
          </w:rPr>
          <w:delText>capable of addressing</w:delText>
        </w:r>
      </w:del>
      <w:ins w:id="645" w:author="kunnu vrma" w:date="2024-05-19T03:32:00Z" w16du:dateUtc="2024-05-19T10:32:00Z">
        <w:r w:rsidR="008B4786">
          <w:rPr>
            <w:rFonts w:ascii="Calibri" w:hAnsi="Calibri" w:cs="Calibri"/>
            <w:sz w:val="22"/>
            <w:szCs w:val="22"/>
          </w:rPr>
          <w:t>to address</w:t>
        </w:r>
      </w:ins>
      <w:r>
        <w:rPr>
          <w:rFonts w:ascii="Calibri" w:hAnsi="Calibri" w:cs="Calibri"/>
          <w:sz w:val="22"/>
          <w:szCs w:val="22"/>
        </w:rPr>
        <w:t xml:space="preserve"> the dynamic nature of urban </w:t>
      </w:r>
      <w:del w:id="646" w:author="kunnu vrma" w:date="2024-05-19T03:32:00Z" w16du:dateUtc="2024-05-19T10:32:00Z">
        <w:r w:rsidDel="008B4786">
          <w:rPr>
            <w:rFonts w:ascii="Calibri" w:hAnsi="Calibri" w:cs="Calibri"/>
            <w:sz w:val="22"/>
            <w:szCs w:val="22"/>
          </w:rPr>
          <w:delText xml:space="preserve">mobility </w:delText>
        </w:r>
      </w:del>
      <w:ins w:id="647" w:author="kunnu vrma" w:date="2024-05-19T03:32:00Z" w16du:dateUtc="2024-05-19T10:32:00Z">
        <w:r w:rsidR="008B4786">
          <w:rPr>
            <w:rFonts w:ascii="Calibri" w:hAnsi="Calibri" w:cs="Calibri"/>
            <w:sz w:val="22"/>
            <w:szCs w:val="22"/>
          </w:rPr>
          <w:t>transportation</w:t>
        </w:r>
        <w:r w:rsidR="008B4786">
          <w:rPr>
            <w:rFonts w:ascii="Calibri" w:hAnsi="Calibri" w:cs="Calibri"/>
            <w:sz w:val="22"/>
            <w:szCs w:val="22"/>
          </w:rPr>
          <w:t xml:space="preserve"> </w:t>
        </w:r>
      </w:ins>
      <w:del w:id="648" w:author="kunnu vrma" w:date="2024-05-19T03:32:00Z" w16du:dateUtc="2024-05-19T10:32:00Z">
        <w:r w:rsidDel="008B4786">
          <w:rPr>
            <w:rFonts w:ascii="Calibri" w:hAnsi="Calibri" w:cs="Calibri"/>
            <w:sz w:val="22"/>
            <w:szCs w:val="22"/>
          </w:rPr>
          <w:delText>challenges, particularly in the face</w:delText>
        </w:r>
      </w:del>
      <w:ins w:id="649" w:author="kunnu vrma" w:date="2024-05-19T03:32:00Z" w16du:dateUtc="2024-05-19T10:32:00Z">
        <w:r w:rsidR="008B4786">
          <w:rPr>
            <w:rFonts w:ascii="Calibri" w:hAnsi="Calibri" w:cs="Calibri"/>
            <w:sz w:val="22"/>
            <w:szCs w:val="22"/>
          </w:rPr>
          <w:t>and ev</w:t>
        </w:r>
      </w:ins>
      <w:ins w:id="650" w:author="kunnu vrma" w:date="2024-05-19T03:33:00Z" w16du:dateUtc="2024-05-19T10:33:00Z">
        <w:r w:rsidR="008B4786">
          <w:rPr>
            <w:rFonts w:ascii="Calibri" w:hAnsi="Calibri" w:cs="Calibri"/>
            <w:sz w:val="22"/>
            <w:szCs w:val="22"/>
          </w:rPr>
          <w:t>er</w:t>
        </w:r>
      </w:ins>
      <w:r>
        <w:rPr>
          <w:rFonts w:ascii="Calibri" w:hAnsi="Calibri" w:cs="Calibri"/>
          <w:sz w:val="22"/>
          <w:szCs w:val="22"/>
        </w:rPr>
        <w:t xml:space="preserve"> </w:t>
      </w:r>
      <w:del w:id="651" w:author="kunnu vrma" w:date="2024-05-19T03:33:00Z" w16du:dateUtc="2024-05-19T10:33:00Z">
        <w:r w:rsidDel="008B4786">
          <w:rPr>
            <w:rFonts w:ascii="Calibri" w:hAnsi="Calibri" w:cs="Calibri"/>
            <w:sz w:val="22"/>
            <w:szCs w:val="22"/>
          </w:rPr>
          <w:delText xml:space="preserve">of </w:delText>
        </w:r>
      </w:del>
      <w:r>
        <w:rPr>
          <w:rFonts w:ascii="Calibri" w:hAnsi="Calibri" w:cs="Calibri"/>
          <w:sz w:val="22"/>
          <w:szCs w:val="22"/>
        </w:rPr>
        <w:t>changing weather conditions.</w:t>
      </w:r>
    </w:p>
    <w:p w14:paraId="3F6FCCA4"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83FEF6" w14:textId="651542B5" w:rsidR="00401747" w:rsidRDefault="00342CAE" w:rsidP="00EC75E0">
      <w:pPr>
        <w:pStyle w:val="Heading2"/>
      </w:pPr>
      <w:bookmarkStart w:id="652" w:name="_Toc166994154"/>
      <w:bookmarkStart w:id="653" w:name="_Toc167406600"/>
      <w:r>
        <w:t>2.4 Solution Chosen for this Project and Rationale Behind</w:t>
      </w:r>
      <w:bookmarkEnd w:id="652"/>
      <w:bookmarkEnd w:id="653"/>
    </w:p>
    <w:p w14:paraId="4B2DCCBF" w14:textId="21EDCCC3" w:rsidR="00342CAE" w:rsidDel="009035A1" w:rsidRDefault="0038491A" w:rsidP="00342CAE">
      <w:pPr>
        <w:pStyle w:val="NormalWeb"/>
        <w:spacing w:before="0" w:beforeAutospacing="0" w:after="0" w:afterAutospacing="0"/>
        <w:rPr>
          <w:del w:id="654" w:author="kunnu vrma" w:date="2024-05-19T03:41:00Z" w16du:dateUtc="2024-05-19T10:41:00Z"/>
          <w:rFonts w:ascii="Calibri" w:hAnsi="Calibri" w:cs="Calibri"/>
          <w:sz w:val="22"/>
          <w:szCs w:val="22"/>
        </w:rPr>
      </w:pPr>
      <w:r w:rsidRPr="0038491A">
        <w:rPr>
          <w:rFonts w:ascii="Calibri" w:hAnsi="Calibri" w:cs="Calibri"/>
          <w:sz w:val="22"/>
          <w:szCs w:val="22"/>
        </w:rPr>
        <w:t xml:space="preserve">In this section, I </w:t>
      </w:r>
      <w:del w:id="655" w:author="kunnu vrma" w:date="2024-05-19T03:41:00Z" w16du:dateUtc="2024-05-19T10:41:00Z">
        <w:r w:rsidRPr="0038491A" w:rsidDel="009035A1">
          <w:rPr>
            <w:rFonts w:ascii="Calibri" w:hAnsi="Calibri" w:cs="Calibri"/>
            <w:sz w:val="22"/>
            <w:szCs w:val="22"/>
          </w:rPr>
          <w:delText>delve into the selected solution for addressing the project’s objectives and provide insights into why this particular approach was chosen over alternative options.</w:delText>
        </w:r>
        <w:r w:rsidR="00342CAE" w:rsidDel="009035A1">
          <w:rPr>
            <w:rFonts w:ascii="Calibri" w:hAnsi="Calibri" w:cs="Calibri"/>
            <w:sz w:val="22"/>
            <w:szCs w:val="22"/>
          </w:rPr>
          <w:delText> </w:delText>
        </w:r>
      </w:del>
    </w:p>
    <w:p w14:paraId="3F5907DF" w14:textId="22D09871" w:rsidR="008515AA" w:rsidRDefault="009035A1" w:rsidP="00342CAE">
      <w:pPr>
        <w:pStyle w:val="NormalWeb"/>
        <w:spacing w:before="0" w:beforeAutospacing="0" w:after="0" w:afterAutospacing="0"/>
        <w:rPr>
          <w:ins w:id="656" w:author="kunnu vrma" w:date="2024-05-19T03:42:00Z" w16du:dateUtc="2024-05-19T10:42:00Z"/>
          <w:rFonts w:ascii="Calibri" w:hAnsi="Calibri" w:cs="Calibri"/>
          <w:sz w:val="22"/>
          <w:szCs w:val="22"/>
        </w:rPr>
      </w:pPr>
      <w:ins w:id="657" w:author="kunnu vrma" w:date="2024-05-19T03:41:00Z" w16du:dateUtc="2024-05-19T10:41:00Z">
        <w:r>
          <w:rPr>
            <w:rFonts w:ascii="Calibri" w:hAnsi="Calibri" w:cs="Calibri"/>
            <w:sz w:val="22"/>
            <w:szCs w:val="22"/>
          </w:rPr>
          <w:t xml:space="preserve">will discuss about the selected solution and approach and why it was chosen over other approaches </w:t>
        </w:r>
      </w:ins>
      <w:ins w:id="658" w:author="kunnu vrma" w:date="2024-05-19T03:42:00Z" w16du:dateUtc="2024-05-19T10:42:00Z">
        <w:r>
          <w:rPr>
            <w:rFonts w:ascii="Calibri" w:hAnsi="Calibri" w:cs="Calibri"/>
            <w:sz w:val="22"/>
            <w:szCs w:val="22"/>
          </w:rPr>
          <w:t>to cover all the project’s objectives.</w:t>
        </w:r>
      </w:ins>
    </w:p>
    <w:p w14:paraId="51F4834E" w14:textId="77777777" w:rsidR="009035A1" w:rsidRDefault="009035A1" w:rsidP="00342CAE">
      <w:pPr>
        <w:pStyle w:val="NormalWeb"/>
        <w:spacing w:before="0" w:beforeAutospacing="0" w:after="0" w:afterAutospacing="0"/>
        <w:rPr>
          <w:rFonts w:ascii="Calibri" w:hAnsi="Calibri" w:cs="Calibri"/>
          <w:sz w:val="22"/>
          <w:szCs w:val="22"/>
        </w:rPr>
      </w:pPr>
    </w:p>
    <w:p w14:paraId="2B32094E" w14:textId="04A6A95E" w:rsidR="00342CAE" w:rsidRPr="008515AA" w:rsidRDefault="00342CAE" w:rsidP="00342CAE">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Selected Solution: Real-Time Weather-Informed Traffic Management System</w:t>
      </w:r>
      <w:r w:rsidR="0038491A" w:rsidRPr="008515AA">
        <w:rPr>
          <w:rFonts w:ascii="Calibri" w:hAnsi="Calibri" w:cs="Calibri"/>
          <w:b/>
          <w:bCs/>
          <w:sz w:val="22"/>
          <w:szCs w:val="22"/>
        </w:rPr>
        <w:t xml:space="preserve"> for the City of Philadelphia</w:t>
      </w:r>
    </w:p>
    <w:p w14:paraId="557227DB" w14:textId="18EA5446" w:rsidR="000F6529" w:rsidRPr="000F6529" w:rsidRDefault="000F6529" w:rsidP="000F6529">
      <w:pPr>
        <w:pStyle w:val="NormalWeb"/>
        <w:spacing w:after="0"/>
        <w:rPr>
          <w:rFonts w:ascii="Calibri" w:hAnsi="Calibri" w:cs="Calibri"/>
          <w:sz w:val="22"/>
          <w:szCs w:val="22"/>
        </w:rPr>
      </w:pPr>
      <w:r w:rsidRPr="000F6529">
        <w:rPr>
          <w:rFonts w:ascii="Calibri" w:hAnsi="Calibri" w:cs="Calibri"/>
          <w:sz w:val="22"/>
          <w:szCs w:val="22"/>
        </w:rPr>
        <w:lastRenderedPageBreak/>
        <w:t xml:space="preserve">The project aims to develop a </w:t>
      </w:r>
      <w:del w:id="659" w:author="kunnu vrma" w:date="2024-05-19T03:42:00Z" w16du:dateUtc="2024-05-19T10:42:00Z">
        <w:r w:rsidRPr="000F6529" w:rsidDel="009035A1">
          <w:rPr>
            <w:rFonts w:ascii="Calibri" w:hAnsi="Calibri" w:cs="Calibri"/>
            <w:sz w:val="22"/>
            <w:szCs w:val="22"/>
          </w:rPr>
          <w:delText xml:space="preserve">sophisticated </w:delText>
        </w:r>
      </w:del>
      <w:ins w:id="660" w:author="kunnu vrma" w:date="2024-05-19T03:42:00Z" w16du:dateUtc="2024-05-19T10:42:00Z">
        <w:r w:rsidR="009035A1">
          <w:rPr>
            <w:rFonts w:ascii="Calibri" w:hAnsi="Calibri" w:cs="Calibri"/>
            <w:sz w:val="22"/>
            <w:szCs w:val="22"/>
          </w:rPr>
          <w:t>advanced</w:t>
        </w:r>
        <w:r w:rsidR="009035A1" w:rsidRPr="000F6529">
          <w:rPr>
            <w:rFonts w:ascii="Calibri" w:hAnsi="Calibri" w:cs="Calibri"/>
            <w:sz w:val="22"/>
            <w:szCs w:val="22"/>
          </w:rPr>
          <w:t xml:space="preserve"> </w:t>
        </w:r>
      </w:ins>
      <w:r w:rsidRPr="000F6529">
        <w:rPr>
          <w:rFonts w:ascii="Calibri" w:hAnsi="Calibri" w:cs="Calibri"/>
          <w:sz w:val="22"/>
          <w:szCs w:val="22"/>
        </w:rPr>
        <w:t xml:space="preserve">traffic management system that </w:t>
      </w:r>
      <w:del w:id="661" w:author="kunnu vrma" w:date="2024-05-19T03:43:00Z" w16du:dateUtc="2024-05-19T10:43:00Z">
        <w:r w:rsidRPr="000F6529" w:rsidDel="009035A1">
          <w:rPr>
            <w:rFonts w:ascii="Calibri" w:hAnsi="Calibri" w:cs="Calibri"/>
            <w:sz w:val="22"/>
            <w:szCs w:val="22"/>
          </w:rPr>
          <w:delText xml:space="preserve">optimizes </w:delText>
        </w:r>
      </w:del>
      <w:ins w:id="662" w:author="kunnu vrma" w:date="2024-05-19T03:43:00Z" w16du:dateUtc="2024-05-19T10:43:00Z">
        <w:r w:rsidR="009035A1">
          <w:rPr>
            <w:rFonts w:ascii="Calibri" w:hAnsi="Calibri" w:cs="Calibri"/>
            <w:sz w:val="22"/>
            <w:szCs w:val="22"/>
          </w:rPr>
          <w:t>improves</w:t>
        </w:r>
        <w:r w:rsidR="009035A1" w:rsidRPr="000F6529">
          <w:rPr>
            <w:rFonts w:ascii="Calibri" w:hAnsi="Calibri" w:cs="Calibri"/>
            <w:sz w:val="22"/>
            <w:szCs w:val="22"/>
          </w:rPr>
          <w:t xml:space="preserve"> </w:t>
        </w:r>
      </w:ins>
      <w:r w:rsidRPr="000F6529">
        <w:rPr>
          <w:rFonts w:ascii="Calibri" w:hAnsi="Calibri" w:cs="Calibri"/>
          <w:sz w:val="22"/>
          <w:szCs w:val="22"/>
        </w:rPr>
        <w:t xml:space="preserve">traffic flow in urban areas, </w:t>
      </w:r>
      <w:del w:id="663" w:author="kunnu vrma" w:date="2024-05-19T03:43:00Z" w16du:dateUtc="2024-05-19T10:43:00Z">
        <w:r w:rsidRPr="000F6529" w:rsidDel="009035A1">
          <w:rPr>
            <w:rFonts w:ascii="Calibri" w:hAnsi="Calibri" w:cs="Calibri"/>
            <w:sz w:val="22"/>
            <w:szCs w:val="22"/>
          </w:rPr>
          <w:delText xml:space="preserve">particularly </w:delText>
        </w:r>
      </w:del>
      <w:ins w:id="664" w:author="kunnu vrma" w:date="2024-05-19T03:43:00Z" w16du:dateUtc="2024-05-19T10:43:00Z">
        <w:r w:rsidR="009035A1">
          <w:rPr>
            <w:rFonts w:ascii="Calibri" w:hAnsi="Calibri" w:cs="Calibri"/>
            <w:sz w:val="22"/>
            <w:szCs w:val="22"/>
          </w:rPr>
          <w:t>especially</w:t>
        </w:r>
        <w:r w:rsidR="009035A1" w:rsidRPr="000F6529">
          <w:rPr>
            <w:rFonts w:ascii="Calibri" w:hAnsi="Calibri" w:cs="Calibri"/>
            <w:sz w:val="22"/>
            <w:szCs w:val="22"/>
          </w:rPr>
          <w:t xml:space="preserve"> </w:t>
        </w:r>
      </w:ins>
      <w:r w:rsidRPr="000F6529">
        <w:rPr>
          <w:rFonts w:ascii="Calibri" w:hAnsi="Calibri" w:cs="Calibri"/>
          <w:sz w:val="22"/>
          <w:szCs w:val="22"/>
        </w:rPr>
        <w:t xml:space="preserve">during adverse weather conditions. This solution integrates advanced data analytics, machine learning algorithms, and </w:t>
      </w:r>
      <w:del w:id="665" w:author="kunnu vrma" w:date="2024-05-19T03:43:00Z" w16du:dateUtc="2024-05-19T10:43:00Z">
        <w:r w:rsidRPr="000F6529" w:rsidDel="009035A1">
          <w:rPr>
            <w:rFonts w:ascii="Calibri" w:hAnsi="Calibri" w:cs="Calibri"/>
            <w:sz w:val="22"/>
            <w:szCs w:val="22"/>
          </w:rPr>
          <w:delText>IoT sensors</w:delText>
        </w:r>
      </w:del>
      <w:ins w:id="666" w:author="kunnu vrma" w:date="2024-05-19T03:43:00Z" w16du:dateUtc="2024-05-19T10:43:00Z">
        <w:r w:rsidR="009035A1">
          <w:rPr>
            <w:rFonts w:ascii="Calibri" w:hAnsi="Calibri" w:cs="Calibri"/>
            <w:sz w:val="22"/>
            <w:szCs w:val="22"/>
          </w:rPr>
          <w:t xml:space="preserve">data from </w:t>
        </w:r>
      </w:ins>
      <w:ins w:id="667" w:author="kunnu vrma" w:date="2024-05-19T03:44:00Z" w16du:dateUtc="2024-05-19T10:44:00Z">
        <w:r w:rsidR="009035A1">
          <w:rPr>
            <w:rFonts w:ascii="Calibri" w:hAnsi="Calibri" w:cs="Calibri"/>
            <w:sz w:val="22"/>
            <w:szCs w:val="22"/>
          </w:rPr>
          <w:t>APIs</w:t>
        </w:r>
      </w:ins>
      <w:r w:rsidRPr="000F6529">
        <w:rPr>
          <w:rFonts w:ascii="Calibri" w:hAnsi="Calibri" w:cs="Calibri"/>
          <w:sz w:val="22"/>
          <w:szCs w:val="22"/>
        </w:rPr>
        <w:t>. Here’s how it works:</w:t>
      </w:r>
    </w:p>
    <w:p w14:paraId="34477977" w14:textId="74AEC65F" w:rsidR="000F6529" w:rsidRDefault="000F6529" w:rsidP="000F6529">
      <w:pPr>
        <w:pStyle w:val="NormalWeb"/>
        <w:spacing w:before="0" w:beforeAutospacing="0" w:after="0" w:afterAutospacing="0"/>
        <w:rPr>
          <w:rFonts w:ascii="Calibri" w:hAnsi="Calibri" w:cs="Calibri"/>
          <w:sz w:val="22"/>
          <w:szCs w:val="22"/>
        </w:rPr>
      </w:pPr>
      <w:r w:rsidRPr="000F6529">
        <w:rPr>
          <w:rFonts w:ascii="Calibri" w:hAnsi="Calibri" w:cs="Calibri"/>
          <w:sz w:val="22"/>
          <w:szCs w:val="22"/>
        </w:rPr>
        <w:t>The system combines real-time weather data from the OpenWeatherMap API with traffic flow data obtained from the Google Maps API</w:t>
      </w:r>
      <w:ins w:id="668" w:author="kunnu vrma" w:date="2024-05-19T03:44:00Z" w16du:dateUtc="2024-05-19T10:44:00Z">
        <w:r w:rsidR="009035A1">
          <w:rPr>
            <w:rFonts w:ascii="Calibri" w:hAnsi="Calibri" w:cs="Calibri"/>
            <w:sz w:val="22"/>
            <w:szCs w:val="22"/>
          </w:rPr>
          <w:t xml:space="preserve"> to give real-time weather and traffic insights for the cit</w:t>
        </w:r>
      </w:ins>
      <w:ins w:id="669" w:author="kunnu vrma" w:date="2024-05-19T03:45:00Z" w16du:dateUtc="2024-05-19T10:45:00Z">
        <w:r w:rsidR="009035A1">
          <w:rPr>
            <w:rFonts w:ascii="Calibri" w:hAnsi="Calibri" w:cs="Calibri"/>
            <w:sz w:val="22"/>
            <w:szCs w:val="22"/>
          </w:rPr>
          <w:t>y</w:t>
        </w:r>
      </w:ins>
      <w:r w:rsidRPr="000F6529">
        <w:rPr>
          <w:rFonts w:ascii="Calibri" w:hAnsi="Calibri" w:cs="Calibri"/>
          <w:sz w:val="22"/>
          <w:szCs w:val="22"/>
        </w:rPr>
        <w:t xml:space="preserve">. </w:t>
      </w:r>
      <w:ins w:id="670" w:author="kunnu vrma" w:date="2024-05-19T03:45:00Z" w16du:dateUtc="2024-05-19T10:45:00Z">
        <w:r w:rsidR="009035A1">
          <w:rPr>
            <w:rFonts w:ascii="Calibri" w:hAnsi="Calibri" w:cs="Calibri"/>
            <w:sz w:val="22"/>
            <w:szCs w:val="22"/>
          </w:rPr>
          <w:t>This project also</w:t>
        </w:r>
      </w:ins>
      <w:del w:id="671" w:author="kunnu vrma" w:date="2024-05-19T03:45:00Z" w16du:dateUtc="2024-05-19T10:45:00Z">
        <w:r w:rsidRPr="000F6529" w:rsidDel="009035A1">
          <w:rPr>
            <w:rFonts w:ascii="Calibri" w:hAnsi="Calibri" w:cs="Calibri"/>
            <w:sz w:val="22"/>
            <w:szCs w:val="22"/>
          </w:rPr>
          <w:delText>By</w:delText>
        </w:r>
      </w:del>
      <w:r w:rsidRPr="000F6529">
        <w:rPr>
          <w:rFonts w:ascii="Calibri" w:hAnsi="Calibri" w:cs="Calibri"/>
          <w:sz w:val="22"/>
          <w:szCs w:val="22"/>
        </w:rPr>
        <w:t xml:space="preserve"> analyz</w:t>
      </w:r>
      <w:ins w:id="672" w:author="kunnu vrma" w:date="2024-05-19T03:45:00Z" w16du:dateUtc="2024-05-19T10:45:00Z">
        <w:r w:rsidR="009035A1">
          <w:rPr>
            <w:rFonts w:ascii="Calibri" w:hAnsi="Calibri" w:cs="Calibri"/>
            <w:sz w:val="22"/>
            <w:szCs w:val="22"/>
          </w:rPr>
          <w:t>e</w:t>
        </w:r>
      </w:ins>
      <w:del w:id="673" w:author="kunnu vrma" w:date="2024-05-19T03:45:00Z" w16du:dateUtc="2024-05-19T10:45:00Z">
        <w:r w:rsidRPr="000F6529" w:rsidDel="009035A1">
          <w:rPr>
            <w:rFonts w:ascii="Calibri" w:hAnsi="Calibri" w:cs="Calibri"/>
            <w:sz w:val="22"/>
            <w:szCs w:val="22"/>
          </w:rPr>
          <w:delText>ing</w:delText>
        </w:r>
      </w:del>
      <w:r w:rsidRPr="000F6529">
        <w:rPr>
          <w:rFonts w:ascii="Calibri" w:hAnsi="Calibri" w:cs="Calibri"/>
          <w:sz w:val="22"/>
          <w:szCs w:val="22"/>
        </w:rPr>
        <w:t xml:space="preserve"> historical patterns, </w:t>
      </w:r>
      <w:del w:id="674" w:author="kunnu vrma" w:date="2024-05-19T03:46:00Z" w16du:dateUtc="2024-05-19T10:46:00Z">
        <w:r w:rsidRPr="000F6529" w:rsidDel="009035A1">
          <w:rPr>
            <w:rFonts w:ascii="Calibri" w:hAnsi="Calibri" w:cs="Calibri"/>
            <w:sz w:val="22"/>
            <w:szCs w:val="22"/>
          </w:rPr>
          <w:delText>the system identifies correlations between weather conditions and traffic congestion</w:delText>
        </w:r>
      </w:del>
      <w:ins w:id="675" w:author="kunnu vrma" w:date="2024-05-19T03:46:00Z" w16du:dateUtc="2024-05-19T10:46:00Z">
        <w:r w:rsidR="009035A1">
          <w:rPr>
            <w:rFonts w:ascii="Calibri" w:hAnsi="Calibri" w:cs="Calibri"/>
            <w:sz w:val="22"/>
            <w:szCs w:val="22"/>
          </w:rPr>
          <w:t>such as traffic during the certain hours of the day or weather conditions affecting vehicles to create congestion, or the most congested days of the week, etc</w:t>
        </w:r>
      </w:ins>
      <w:r w:rsidRPr="000F6529">
        <w:rPr>
          <w:rFonts w:ascii="Calibri" w:hAnsi="Calibri" w:cs="Calibri"/>
          <w:sz w:val="22"/>
          <w:szCs w:val="22"/>
        </w:rPr>
        <w:t xml:space="preserve">. </w:t>
      </w:r>
      <w:ins w:id="676" w:author="kunnu vrma" w:date="2024-05-19T03:47:00Z" w16du:dateUtc="2024-05-19T10:47:00Z">
        <w:r w:rsidR="009035A1">
          <w:rPr>
            <w:rFonts w:ascii="Calibri" w:hAnsi="Calibri" w:cs="Calibri"/>
            <w:sz w:val="22"/>
            <w:szCs w:val="22"/>
          </w:rPr>
          <w:t xml:space="preserve">Along with Real-time and historical insights, it uses </w:t>
        </w:r>
      </w:ins>
      <w:r w:rsidRPr="000F6529">
        <w:rPr>
          <w:rFonts w:ascii="Calibri" w:hAnsi="Calibri" w:cs="Calibri"/>
          <w:sz w:val="22"/>
          <w:szCs w:val="22"/>
        </w:rPr>
        <w:t xml:space="preserve">Machine learning models, </w:t>
      </w:r>
      <w:del w:id="677" w:author="kunnu vrma" w:date="2024-05-19T03:47:00Z" w16du:dateUtc="2024-05-19T10:47:00Z">
        <w:r w:rsidRPr="000F6529" w:rsidDel="009035A1">
          <w:rPr>
            <w:rFonts w:ascii="Calibri" w:hAnsi="Calibri" w:cs="Calibri"/>
            <w:sz w:val="22"/>
            <w:szCs w:val="22"/>
          </w:rPr>
          <w:delText xml:space="preserve">including </w:delText>
        </w:r>
      </w:del>
      <w:ins w:id="678" w:author="kunnu vrma" w:date="2024-05-19T03:47:00Z" w16du:dateUtc="2024-05-19T10:47:00Z">
        <w:r w:rsidR="009035A1">
          <w:rPr>
            <w:rFonts w:ascii="Calibri" w:hAnsi="Calibri" w:cs="Calibri"/>
            <w:sz w:val="22"/>
            <w:szCs w:val="22"/>
          </w:rPr>
          <w:t>which include</w:t>
        </w:r>
        <w:r w:rsidR="009035A1" w:rsidRPr="000F6529">
          <w:rPr>
            <w:rFonts w:ascii="Calibri" w:hAnsi="Calibri" w:cs="Calibri"/>
            <w:sz w:val="22"/>
            <w:szCs w:val="22"/>
          </w:rPr>
          <w:t xml:space="preserve"> </w:t>
        </w:r>
      </w:ins>
      <w:r w:rsidRPr="000F6529">
        <w:rPr>
          <w:rFonts w:ascii="Calibri" w:hAnsi="Calibri" w:cs="Calibri"/>
          <w:sz w:val="22"/>
          <w:szCs w:val="22"/>
        </w:rPr>
        <w:t>Linear Regression and Random Forest</w:t>
      </w:r>
      <w:ins w:id="679" w:author="kunnu vrma" w:date="2024-05-19T03:47:00Z" w16du:dateUtc="2024-05-19T10:47:00Z">
        <w:r w:rsidR="009035A1">
          <w:rPr>
            <w:rFonts w:ascii="Calibri" w:hAnsi="Calibri" w:cs="Calibri"/>
            <w:sz w:val="22"/>
            <w:szCs w:val="22"/>
          </w:rPr>
          <w:t xml:space="preserve"> to</w:t>
        </w:r>
      </w:ins>
      <w:del w:id="680" w:author="kunnu vrma" w:date="2024-05-19T03:47:00Z" w16du:dateUtc="2024-05-19T10:47:00Z">
        <w:r w:rsidRPr="000F6529" w:rsidDel="009035A1">
          <w:rPr>
            <w:rFonts w:ascii="Calibri" w:hAnsi="Calibri" w:cs="Calibri"/>
            <w:sz w:val="22"/>
            <w:szCs w:val="22"/>
          </w:rPr>
          <w:delText>,</w:delText>
        </w:r>
      </w:del>
      <w:r w:rsidRPr="000F6529">
        <w:rPr>
          <w:rFonts w:ascii="Calibri" w:hAnsi="Calibri" w:cs="Calibri"/>
          <w:sz w:val="22"/>
          <w:szCs w:val="22"/>
        </w:rPr>
        <w:t xml:space="preserve"> predict traffic patterns based on factors such as time of day, weather, road conditions, and historical traffic data. These models inform real-time adjustments, such as rerouting vehicles or optimizing traffic signals. </w:t>
      </w:r>
      <w:del w:id="681" w:author="kunnu vrma" w:date="2024-05-19T03:48:00Z" w16du:dateUtc="2024-05-19T10:48:00Z">
        <w:r w:rsidRPr="000F6529" w:rsidDel="00830E79">
          <w:rPr>
            <w:rFonts w:ascii="Calibri" w:hAnsi="Calibri" w:cs="Calibri"/>
            <w:sz w:val="22"/>
            <w:szCs w:val="22"/>
          </w:rPr>
          <w:delText xml:space="preserve">Additionally, strategically placed IoT sensors collect data on traffic volume, vehicle speeds, and road conditions. </w:delText>
        </w:r>
      </w:del>
      <w:r w:rsidRPr="000F6529">
        <w:rPr>
          <w:rFonts w:ascii="Calibri" w:hAnsi="Calibri" w:cs="Calibri"/>
          <w:sz w:val="22"/>
          <w:szCs w:val="22"/>
        </w:rPr>
        <w:t>The system</w:t>
      </w:r>
      <w:ins w:id="682" w:author="kunnu vrma" w:date="2024-05-19T03:48:00Z" w16du:dateUtc="2024-05-19T10:48:00Z">
        <w:r w:rsidR="00830E79">
          <w:rPr>
            <w:rFonts w:ascii="Calibri" w:hAnsi="Calibri" w:cs="Calibri"/>
            <w:sz w:val="22"/>
            <w:szCs w:val="22"/>
          </w:rPr>
          <w:t xml:space="preserve"> finally integrates to develop</w:t>
        </w:r>
      </w:ins>
      <w:del w:id="683" w:author="kunnu vrma" w:date="2024-05-19T03:48:00Z" w16du:dateUtc="2024-05-19T10:48:00Z">
        <w:r w:rsidRPr="000F6529" w:rsidDel="00830E79">
          <w:rPr>
            <w:rFonts w:ascii="Calibri" w:hAnsi="Calibri" w:cs="Calibri"/>
            <w:sz w:val="22"/>
            <w:szCs w:val="22"/>
          </w:rPr>
          <w:delText xml:space="preserve"> provides</w:delText>
        </w:r>
      </w:del>
      <w:r w:rsidRPr="000F6529">
        <w:rPr>
          <w:rFonts w:ascii="Calibri" w:hAnsi="Calibri" w:cs="Calibri"/>
          <w:sz w:val="22"/>
          <w:szCs w:val="22"/>
        </w:rPr>
        <w:t xml:space="preserve"> a user-friendly Flask-based web dashboard where users input their location, </w:t>
      </w:r>
      <w:del w:id="684" w:author="kunnu vrma" w:date="2024-05-19T03:48:00Z" w16du:dateUtc="2024-05-19T10:48:00Z">
        <w:r w:rsidRPr="000F6529" w:rsidDel="00830E79">
          <w:rPr>
            <w:rFonts w:ascii="Calibri" w:hAnsi="Calibri" w:cs="Calibri"/>
            <w:sz w:val="22"/>
            <w:szCs w:val="22"/>
          </w:rPr>
          <w:delText>weather conditions</w:delText>
        </w:r>
      </w:del>
      <w:ins w:id="685" w:author="kunnu vrma" w:date="2024-05-19T03:48:00Z" w16du:dateUtc="2024-05-19T10:48:00Z">
        <w:r w:rsidR="00830E79">
          <w:rPr>
            <w:rFonts w:ascii="Calibri" w:hAnsi="Calibri" w:cs="Calibri"/>
            <w:sz w:val="22"/>
            <w:szCs w:val="22"/>
          </w:rPr>
          <w:t>arrival time</w:t>
        </w:r>
      </w:ins>
      <w:r w:rsidRPr="000F6529">
        <w:rPr>
          <w:rFonts w:ascii="Calibri" w:hAnsi="Calibri" w:cs="Calibri"/>
          <w:sz w:val="22"/>
          <w:szCs w:val="22"/>
        </w:rPr>
        <w:t>, and desired destination</w:t>
      </w:r>
      <w:ins w:id="686" w:author="kunnu vrma" w:date="2024-05-19T03:49:00Z" w16du:dateUtc="2024-05-19T10:49:00Z">
        <w:r w:rsidR="00830E79">
          <w:rPr>
            <w:rFonts w:ascii="Calibri" w:hAnsi="Calibri" w:cs="Calibri"/>
            <w:sz w:val="22"/>
            <w:szCs w:val="22"/>
          </w:rPr>
          <w:t xml:space="preserve"> to get </w:t>
        </w:r>
      </w:ins>
      <w:del w:id="687" w:author="kunnu vrma" w:date="2024-05-19T03:49:00Z" w16du:dateUtc="2024-05-19T10:49:00Z">
        <w:r w:rsidRPr="000F6529" w:rsidDel="00830E79">
          <w:rPr>
            <w:rFonts w:ascii="Calibri" w:hAnsi="Calibri" w:cs="Calibri"/>
            <w:sz w:val="22"/>
            <w:szCs w:val="22"/>
          </w:rPr>
          <w:delText xml:space="preserve">. It then offers </w:delText>
        </w:r>
      </w:del>
      <w:r w:rsidRPr="000F6529">
        <w:rPr>
          <w:rFonts w:ascii="Calibri" w:hAnsi="Calibri" w:cs="Calibri"/>
          <w:sz w:val="22"/>
          <w:szCs w:val="22"/>
        </w:rPr>
        <w:t>real-time traffic predictions and suggest</w:t>
      </w:r>
      <w:ins w:id="688" w:author="kunnu vrma" w:date="2024-05-19T03:49:00Z" w16du:dateUtc="2024-05-19T10:49:00Z">
        <w:r w:rsidR="00830E79">
          <w:rPr>
            <w:rFonts w:ascii="Calibri" w:hAnsi="Calibri" w:cs="Calibri"/>
            <w:sz w:val="22"/>
            <w:szCs w:val="22"/>
          </w:rPr>
          <w:t>ed</w:t>
        </w:r>
      </w:ins>
      <w:del w:id="689" w:author="kunnu vrma" w:date="2024-05-19T03:49:00Z" w16du:dateUtc="2024-05-19T10:49:00Z">
        <w:r w:rsidRPr="000F6529" w:rsidDel="00830E79">
          <w:rPr>
            <w:rFonts w:ascii="Calibri" w:hAnsi="Calibri" w:cs="Calibri"/>
            <w:sz w:val="22"/>
            <w:szCs w:val="22"/>
          </w:rPr>
          <w:delText>s</w:delText>
        </w:r>
      </w:del>
      <w:r w:rsidRPr="000F6529">
        <w:rPr>
          <w:rFonts w:ascii="Calibri" w:hAnsi="Calibri" w:cs="Calibri"/>
          <w:sz w:val="22"/>
          <w:szCs w:val="22"/>
        </w:rPr>
        <w:t xml:space="preserve"> alternate routes</w:t>
      </w:r>
      <w:ins w:id="690" w:author="kunnu vrma" w:date="2024-05-19T03:49:00Z" w16du:dateUtc="2024-05-19T10:49:00Z">
        <w:r w:rsidR="00830E79">
          <w:rPr>
            <w:rFonts w:ascii="Calibri" w:hAnsi="Calibri" w:cs="Calibri"/>
            <w:sz w:val="22"/>
            <w:szCs w:val="22"/>
          </w:rPr>
          <w:t>, along with the Public Transit options</w:t>
        </w:r>
      </w:ins>
      <w:r w:rsidRPr="000F6529">
        <w:rPr>
          <w:rFonts w:ascii="Calibri" w:hAnsi="Calibri" w:cs="Calibri"/>
          <w:sz w:val="22"/>
          <w:szCs w:val="22"/>
        </w:rPr>
        <w:t>. Ultimately, this solution contributes to more efficient and safer urban transportation by addressing congestion challenges</w:t>
      </w:r>
      <w:r>
        <w:rPr>
          <w:rFonts w:ascii="Calibri" w:hAnsi="Calibri" w:cs="Calibri"/>
          <w:sz w:val="22"/>
          <w:szCs w:val="22"/>
        </w:rPr>
        <w:t>.</w:t>
      </w:r>
    </w:p>
    <w:p w14:paraId="5FBECACC" w14:textId="77777777" w:rsidR="000F6529" w:rsidRDefault="000F6529" w:rsidP="000F6529">
      <w:pPr>
        <w:pStyle w:val="NormalWeb"/>
        <w:spacing w:before="0" w:beforeAutospacing="0" w:after="0" w:afterAutospacing="0"/>
        <w:rPr>
          <w:rFonts w:ascii="Calibri" w:hAnsi="Calibri" w:cs="Calibri"/>
          <w:sz w:val="22"/>
          <w:szCs w:val="22"/>
        </w:rPr>
      </w:pPr>
    </w:p>
    <w:p w14:paraId="77684C2E" w14:textId="5EF2D20C" w:rsidR="00342CAE" w:rsidRPr="008515AA" w:rsidRDefault="00342CAE" w:rsidP="000F6529">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Rationale Behind the Selected Solution:</w:t>
      </w:r>
    </w:p>
    <w:p w14:paraId="773F76B8" w14:textId="77777777" w:rsidR="00342CAE" w:rsidRDefault="00342CAE" w:rsidP="00342CA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BA7457" w14:textId="58DAF5ED"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Proactive Traffic Management: </w:t>
      </w:r>
      <w:ins w:id="691" w:author="kunnu vrma" w:date="2024-05-19T03:50:00Z" w16du:dateUtc="2024-05-19T10:50:00Z">
        <w:r w:rsidR="00830E79" w:rsidRPr="00830E79">
          <w:rPr>
            <w:rFonts w:ascii="Calibri" w:hAnsi="Calibri" w:cs="Calibri"/>
            <w:sz w:val="22"/>
            <w:szCs w:val="22"/>
          </w:rPr>
          <w:t>By using real-time weather data, this solution allows for proactive decision-making and adaptive strategies to deal with weather-related traffic issues</w:t>
        </w:r>
        <w:r w:rsidR="00830E79">
          <w:rPr>
            <w:rFonts w:ascii="Calibri" w:hAnsi="Calibri" w:cs="Calibri"/>
            <w:sz w:val="22"/>
            <w:szCs w:val="22"/>
          </w:rPr>
          <w:t xml:space="preserve"> such as </w:t>
        </w:r>
      </w:ins>
      <w:ins w:id="692" w:author="kunnu vrma" w:date="2024-05-19T03:51:00Z" w16du:dateUtc="2024-05-19T10:51:00Z">
        <w:r w:rsidR="00830E79">
          <w:rPr>
            <w:rFonts w:ascii="Calibri" w:hAnsi="Calibri" w:cs="Calibri"/>
            <w:sz w:val="22"/>
            <w:szCs w:val="22"/>
          </w:rPr>
          <w:t xml:space="preserve">users can </w:t>
        </w:r>
      </w:ins>
      <w:ins w:id="693" w:author="kunnu vrma" w:date="2024-05-19T03:52:00Z" w16du:dateUtc="2024-05-19T10:52:00Z">
        <w:r w:rsidR="00830E79">
          <w:rPr>
            <w:rFonts w:ascii="Calibri" w:hAnsi="Calibri" w:cs="Calibri"/>
            <w:sz w:val="22"/>
            <w:szCs w:val="22"/>
          </w:rPr>
          <w:t xml:space="preserve">depart early </w:t>
        </w:r>
      </w:ins>
      <w:ins w:id="694" w:author="kunnu vrma" w:date="2024-05-19T03:51:00Z" w16du:dateUtc="2024-05-19T10:51:00Z">
        <w:r w:rsidR="00830E79">
          <w:rPr>
            <w:rFonts w:ascii="Calibri" w:hAnsi="Calibri" w:cs="Calibri"/>
            <w:sz w:val="22"/>
            <w:szCs w:val="22"/>
          </w:rPr>
          <w:t xml:space="preserve">to reach the same destination when it’s raining heavily </w:t>
        </w:r>
      </w:ins>
      <w:ins w:id="695" w:author="kunnu vrma" w:date="2024-05-19T03:53:00Z" w16du:dateUtc="2024-05-19T10:53:00Z">
        <w:r w:rsidR="00830E79">
          <w:rPr>
            <w:rFonts w:ascii="Calibri" w:hAnsi="Calibri" w:cs="Calibri"/>
            <w:sz w:val="22"/>
            <w:szCs w:val="22"/>
          </w:rPr>
          <w:t>or</w:t>
        </w:r>
      </w:ins>
      <w:ins w:id="696" w:author="kunnu vrma" w:date="2024-05-19T03:51:00Z" w16du:dateUtc="2024-05-19T10:51:00Z">
        <w:r w:rsidR="00830E79">
          <w:rPr>
            <w:rFonts w:ascii="Calibri" w:hAnsi="Calibri" w:cs="Calibri"/>
            <w:sz w:val="22"/>
            <w:szCs w:val="22"/>
          </w:rPr>
          <w:t xml:space="preserve"> snowing</w:t>
        </w:r>
      </w:ins>
      <w:ins w:id="697" w:author="kunnu vrma" w:date="2024-05-19T03:50:00Z" w16du:dateUtc="2024-05-19T10:50:00Z">
        <w:r w:rsidR="00830E79" w:rsidRPr="00830E79">
          <w:rPr>
            <w:rFonts w:ascii="Calibri" w:hAnsi="Calibri" w:cs="Calibri"/>
            <w:sz w:val="22"/>
            <w:szCs w:val="22"/>
          </w:rPr>
          <w:t>. This approach helps anticipate and respond to changing conditions, reducing congestion and accidents.</w:t>
        </w:r>
      </w:ins>
      <w:del w:id="698" w:author="kunnu vrma" w:date="2024-05-19T03:50:00Z" w16du:dateUtc="2024-05-19T10:50:00Z">
        <w:r w:rsidDel="00830E79">
          <w:rPr>
            <w:rFonts w:ascii="Calibri" w:hAnsi="Calibri" w:cs="Calibri"/>
            <w:sz w:val="22"/>
            <w:szCs w:val="22"/>
          </w:rPr>
          <w:delText>By incorporating real-time weather data into the traffic management system, the proposed solution enables proactive decision-making and adaptive control strategies to mitigate the adverse effects of weather on traffic flow. This proactive approach helps anticipate and respond to changing conditions in advance, reducing the likelihood of congestion and accidents.</w:delText>
        </w:r>
      </w:del>
    </w:p>
    <w:p w14:paraId="040E256B" w14:textId="56E7D418" w:rsidR="00342CAE" w:rsidRDefault="00342CAE" w:rsidP="008515AA">
      <w:pPr>
        <w:pStyle w:val="NormalWeb"/>
        <w:spacing w:before="0" w:beforeAutospacing="0" w:after="0" w:afterAutospacing="0"/>
        <w:ind w:firstLine="50"/>
        <w:rPr>
          <w:rFonts w:ascii="Calibri" w:hAnsi="Calibri" w:cs="Calibri"/>
          <w:sz w:val="22"/>
          <w:szCs w:val="22"/>
        </w:rPr>
      </w:pPr>
    </w:p>
    <w:p w14:paraId="2DBE3E5B" w14:textId="6E10CAA7"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Enhanced Accuracy and Precision: </w:t>
      </w:r>
      <w:ins w:id="699" w:author="kunnu vrma" w:date="2024-05-19T03:54:00Z" w16du:dateUtc="2024-05-19T10:54:00Z">
        <w:r w:rsidR="00830E79" w:rsidRPr="00830E79">
          <w:rPr>
            <w:rFonts w:ascii="Calibri" w:hAnsi="Calibri" w:cs="Calibri"/>
            <w:sz w:val="22"/>
            <w:szCs w:val="22"/>
          </w:rPr>
          <w:t>Unlike traditional traffic methods that only use historical data or fixed schedules, this system provides accurate and precise information about current weather conditions and their effects on roads, visibility, and driver behavior. This detailed information helps make better traffic management decisions.</w:t>
        </w:r>
      </w:ins>
      <w:del w:id="700" w:author="kunnu vrma" w:date="2024-05-19T03:54:00Z" w16du:dateUtc="2024-05-19T10:54:00Z">
        <w:r w:rsidDel="00830E79">
          <w:rPr>
            <w:rFonts w:ascii="Calibri" w:hAnsi="Calibri" w:cs="Calibri"/>
            <w:sz w:val="22"/>
            <w:szCs w:val="22"/>
          </w:rPr>
          <w:delText>Unlike traditional traffic management methods that rely solely on historical data or predefined schedules, the real-time weather-informed system provides accurate and precise insights into current weather conditions and their impact on road surfaces, visibility, and driver behavior. This granular level of information allows for more informed and effective traffic management decisions.</w:delText>
        </w:r>
      </w:del>
    </w:p>
    <w:p w14:paraId="766B03A5" w14:textId="7234CABD" w:rsidR="00342CAE" w:rsidDel="00830E79" w:rsidRDefault="00342CAE" w:rsidP="008515AA">
      <w:pPr>
        <w:pStyle w:val="NormalWeb"/>
        <w:spacing w:before="0" w:beforeAutospacing="0" w:after="0" w:afterAutospacing="0"/>
        <w:ind w:firstLine="50"/>
        <w:rPr>
          <w:del w:id="701" w:author="kunnu vrma" w:date="2024-05-19T03:55:00Z" w16du:dateUtc="2024-05-19T10:55:00Z"/>
          <w:rFonts w:ascii="Calibri" w:hAnsi="Calibri" w:cs="Calibri"/>
          <w:sz w:val="22"/>
          <w:szCs w:val="22"/>
        </w:rPr>
      </w:pPr>
    </w:p>
    <w:p w14:paraId="0277C1F0" w14:textId="562CB086" w:rsidR="00342CAE" w:rsidDel="00830E79" w:rsidRDefault="00342CAE" w:rsidP="00830E79">
      <w:pPr>
        <w:pStyle w:val="NormalWeb"/>
        <w:numPr>
          <w:ilvl w:val="0"/>
          <w:numId w:val="7"/>
        </w:numPr>
        <w:spacing w:before="0" w:beforeAutospacing="0" w:after="0" w:afterAutospacing="0"/>
        <w:ind w:left="0" w:firstLine="0"/>
        <w:rPr>
          <w:del w:id="702" w:author="kunnu vrma" w:date="2024-05-19T03:55:00Z" w16du:dateUtc="2024-05-19T10:55:00Z"/>
          <w:rFonts w:ascii="Calibri" w:hAnsi="Calibri" w:cs="Calibri"/>
          <w:sz w:val="22"/>
          <w:szCs w:val="22"/>
        </w:rPr>
        <w:pPrChange w:id="703" w:author="kunnu vrma" w:date="2024-05-19T03:55:00Z" w16du:dateUtc="2024-05-19T10:55:00Z">
          <w:pPr>
            <w:pStyle w:val="NormalWeb"/>
            <w:numPr>
              <w:numId w:val="7"/>
            </w:numPr>
            <w:spacing w:before="0" w:beforeAutospacing="0" w:after="0" w:afterAutospacing="0"/>
            <w:ind w:left="720" w:hanging="360"/>
          </w:pPr>
        </w:pPrChange>
      </w:pPr>
      <w:del w:id="704" w:author="kunnu vrma" w:date="2024-05-19T03:55:00Z" w16du:dateUtc="2024-05-19T10:55:00Z">
        <w:r w:rsidDel="00830E79">
          <w:rPr>
            <w:rFonts w:ascii="Calibri" w:hAnsi="Calibri" w:cs="Calibri"/>
            <w:sz w:val="22"/>
            <w:szCs w:val="22"/>
          </w:rPr>
          <w:delText>Dynamic Optimization Algorithms:</w:delText>
        </w:r>
        <w:r w:rsidR="000F6529" w:rsidDel="00830E79">
          <w:rPr>
            <w:rFonts w:ascii="Calibri" w:hAnsi="Calibri" w:cs="Calibri"/>
            <w:sz w:val="22"/>
            <w:szCs w:val="22"/>
          </w:rPr>
          <w:delText xml:space="preserve"> </w:delText>
        </w:r>
        <w:r w:rsidDel="00830E79">
          <w:rPr>
            <w:rFonts w:ascii="Calibri" w:hAnsi="Calibri" w:cs="Calibri"/>
            <w:sz w:val="22"/>
            <w:szCs w:val="22"/>
          </w:rPr>
          <w:delText>The system employs advanced optimization algorithms and machine learning techniques to analyze the complex interactions between weather patterns, traffic flow dynamics, and road infrastructure. By continuously adapting and optimizing traffic signal timings, lane assignments, and route guidance based on real-time data inputs, the solution ensures efficient and equitable distribution of traffic resources across the road network.</w:delText>
        </w:r>
      </w:del>
    </w:p>
    <w:p w14:paraId="4757C45E" w14:textId="71F20212" w:rsidR="00342CAE" w:rsidRDefault="00342CAE" w:rsidP="00830E79">
      <w:pPr>
        <w:pStyle w:val="NormalWeb"/>
        <w:spacing w:before="0" w:beforeAutospacing="0" w:after="0" w:afterAutospacing="0"/>
        <w:rPr>
          <w:rFonts w:ascii="Calibri" w:hAnsi="Calibri" w:cs="Calibri"/>
          <w:sz w:val="22"/>
          <w:szCs w:val="22"/>
        </w:rPr>
        <w:pPrChange w:id="705" w:author="kunnu vrma" w:date="2024-05-19T03:55:00Z" w16du:dateUtc="2024-05-19T10:55:00Z">
          <w:pPr>
            <w:pStyle w:val="NormalWeb"/>
            <w:spacing w:before="0" w:beforeAutospacing="0" w:after="0" w:afterAutospacing="0"/>
            <w:ind w:firstLine="50"/>
          </w:pPr>
        </w:pPrChange>
      </w:pPr>
    </w:p>
    <w:p w14:paraId="0D151C20" w14:textId="58D7E10E"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Comprehensive Solution Coverage: This solution </w:t>
      </w:r>
      <w:del w:id="706" w:author="kunnu vrma" w:date="2024-05-19T03:55:00Z" w16du:dateUtc="2024-05-19T10:55:00Z">
        <w:r w:rsidDel="00830E79">
          <w:rPr>
            <w:rFonts w:ascii="Calibri" w:hAnsi="Calibri" w:cs="Calibri"/>
            <w:sz w:val="22"/>
            <w:szCs w:val="22"/>
          </w:rPr>
          <w:delText>encompasses various complexities</w:delText>
        </w:r>
      </w:del>
      <w:ins w:id="707" w:author="kunnu vrma" w:date="2024-05-19T03:55:00Z" w16du:dateUtc="2024-05-19T10:55:00Z">
        <w:r w:rsidR="00830E79">
          <w:rPr>
            <w:rFonts w:ascii="Calibri" w:hAnsi="Calibri" w:cs="Calibri"/>
            <w:sz w:val="22"/>
            <w:szCs w:val="22"/>
          </w:rPr>
          <w:t>covers several important aspects</w:t>
        </w:r>
      </w:ins>
      <w:r>
        <w:rPr>
          <w:rFonts w:ascii="Calibri" w:hAnsi="Calibri" w:cs="Calibri"/>
          <w:sz w:val="22"/>
          <w:szCs w:val="22"/>
        </w:rPr>
        <w:t xml:space="preserve">, </w:t>
      </w:r>
      <w:del w:id="708" w:author="kunnu vrma" w:date="2024-05-19T03:55:00Z" w16du:dateUtc="2024-05-19T10:55:00Z">
        <w:r w:rsidDel="00830E79">
          <w:rPr>
            <w:rFonts w:ascii="Calibri" w:hAnsi="Calibri" w:cs="Calibri"/>
            <w:sz w:val="22"/>
            <w:szCs w:val="22"/>
          </w:rPr>
          <w:delText>including</w:delText>
        </w:r>
      </w:del>
      <w:ins w:id="709" w:author="kunnu vrma" w:date="2024-05-19T03:55:00Z" w16du:dateUtc="2024-05-19T10:55:00Z">
        <w:r w:rsidR="00830E79">
          <w:rPr>
            <w:rFonts w:ascii="Calibri" w:hAnsi="Calibri" w:cs="Calibri"/>
            <w:sz w:val="22"/>
            <w:szCs w:val="22"/>
          </w:rPr>
          <w:t>such as</w:t>
        </w:r>
      </w:ins>
      <w:r>
        <w:rPr>
          <w:rFonts w:ascii="Calibri" w:hAnsi="Calibri" w:cs="Calibri"/>
          <w:sz w:val="22"/>
          <w:szCs w:val="22"/>
        </w:rPr>
        <w:t>:</w:t>
      </w:r>
    </w:p>
    <w:p w14:paraId="23CC5641" w14:textId="77777777" w:rsidR="00830E79" w:rsidRPr="00830E79" w:rsidRDefault="00830E79" w:rsidP="00830E79">
      <w:pPr>
        <w:pStyle w:val="NormalWeb"/>
        <w:numPr>
          <w:ilvl w:val="0"/>
          <w:numId w:val="27"/>
        </w:numPr>
        <w:spacing w:after="0"/>
        <w:rPr>
          <w:ins w:id="710" w:author="kunnu vrma" w:date="2024-05-19T03:56:00Z" w16du:dateUtc="2024-05-19T10:56:00Z"/>
          <w:rFonts w:ascii="Calibri" w:hAnsi="Calibri" w:cs="Calibri"/>
          <w:sz w:val="22"/>
          <w:szCs w:val="22"/>
        </w:rPr>
        <w:pPrChange w:id="711" w:author="kunnu vrma" w:date="2024-05-19T03:57:00Z" w16du:dateUtc="2024-05-19T10:57:00Z">
          <w:pPr>
            <w:pStyle w:val="NormalWeb"/>
            <w:numPr>
              <w:numId w:val="7"/>
            </w:numPr>
            <w:spacing w:after="0"/>
            <w:ind w:left="720" w:hanging="360"/>
          </w:pPr>
        </w:pPrChange>
      </w:pPr>
      <w:ins w:id="712" w:author="kunnu vrma" w:date="2024-05-19T03:56:00Z" w16du:dateUtc="2024-05-19T10:56:00Z">
        <w:r w:rsidRPr="00830E79">
          <w:rPr>
            <w:rFonts w:ascii="Calibri" w:hAnsi="Calibri" w:cs="Calibri"/>
            <w:sz w:val="22"/>
            <w:szCs w:val="22"/>
          </w:rPr>
          <w:t>Using the Flask web framework to develop a user-friendly dashboard for real-time monitoring and control.</w:t>
        </w:r>
      </w:ins>
    </w:p>
    <w:p w14:paraId="7115BD2C" w14:textId="77777777" w:rsidR="00830E79" w:rsidRPr="00830E79" w:rsidRDefault="00830E79" w:rsidP="00830E79">
      <w:pPr>
        <w:pStyle w:val="NormalWeb"/>
        <w:numPr>
          <w:ilvl w:val="0"/>
          <w:numId w:val="27"/>
        </w:numPr>
        <w:spacing w:after="0"/>
        <w:rPr>
          <w:ins w:id="713" w:author="kunnu vrma" w:date="2024-05-19T03:56:00Z" w16du:dateUtc="2024-05-19T10:56:00Z"/>
          <w:rFonts w:ascii="Calibri" w:hAnsi="Calibri" w:cs="Calibri"/>
          <w:sz w:val="22"/>
          <w:szCs w:val="22"/>
        </w:rPr>
        <w:pPrChange w:id="714" w:author="kunnu vrma" w:date="2024-05-19T03:57:00Z" w16du:dateUtc="2024-05-19T10:57:00Z">
          <w:pPr>
            <w:pStyle w:val="NormalWeb"/>
            <w:numPr>
              <w:numId w:val="7"/>
            </w:numPr>
            <w:spacing w:after="0"/>
            <w:ind w:left="720" w:hanging="360"/>
          </w:pPr>
        </w:pPrChange>
      </w:pPr>
      <w:ins w:id="715" w:author="kunnu vrma" w:date="2024-05-19T03:56:00Z" w16du:dateUtc="2024-05-19T10:56:00Z">
        <w:r w:rsidRPr="00830E79">
          <w:rPr>
            <w:rFonts w:ascii="Calibri" w:hAnsi="Calibri" w:cs="Calibri"/>
            <w:sz w:val="22"/>
            <w:szCs w:val="22"/>
          </w:rPr>
          <w:t>Integrating real-time data insights and APIs to capture and process live traffic and weather data.</w:t>
        </w:r>
      </w:ins>
    </w:p>
    <w:p w14:paraId="6A073EB6" w14:textId="77777777" w:rsidR="00830E79" w:rsidRPr="00830E79" w:rsidRDefault="00830E79" w:rsidP="00830E79">
      <w:pPr>
        <w:pStyle w:val="NormalWeb"/>
        <w:numPr>
          <w:ilvl w:val="0"/>
          <w:numId w:val="27"/>
        </w:numPr>
        <w:spacing w:after="0"/>
        <w:rPr>
          <w:ins w:id="716" w:author="kunnu vrma" w:date="2024-05-19T03:56:00Z" w16du:dateUtc="2024-05-19T10:56:00Z"/>
          <w:rFonts w:ascii="Calibri" w:hAnsi="Calibri" w:cs="Calibri"/>
          <w:sz w:val="22"/>
          <w:szCs w:val="22"/>
        </w:rPr>
        <w:pPrChange w:id="717" w:author="kunnu vrma" w:date="2024-05-19T03:57:00Z" w16du:dateUtc="2024-05-19T10:57:00Z">
          <w:pPr>
            <w:pStyle w:val="NormalWeb"/>
            <w:numPr>
              <w:numId w:val="7"/>
            </w:numPr>
            <w:spacing w:after="0"/>
            <w:ind w:left="720" w:hanging="360"/>
          </w:pPr>
        </w:pPrChange>
      </w:pPr>
      <w:ins w:id="718" w:author="kunnu vrma" w:date="2024-05-19T03:56:00Z" w16du:dateUtc="2024-05-19T10:56:00Z">
        <w:r w:rsidRPr="00830E79">
          <w:rPr>
            <w:rFonts w:ascii="Calibri" w:hAnsi="Calibri" w:cs="Calibri"/>
            <w:sz w:val="22"/>
            <w:szCs w:val="22"/>
          </w:rPr>
          <w:t>Processing historical data and using predictive analysis to forecast traffic patterns and optimize resources.</w:t>
        </w:r>
      </w:ins>
    </w:p>
    <w:p w14:paraId="32FDC487" w14:textId="77777777" w:rsidR="00830E79" w:rsidRPr="00830E79" w:rsidRDefault="00830E79" w:rsidP="00830E79">
      <w:pPr>
        <w:pStyle w:val="NormalWeb"/>
        <w:numPr>
          <w:ilvl w:val="0"/>
          <w:numId w:val="27"/>
        </w:numPr>
        <w:spacing w:after="0"/>
        <w:rPr>
          <w:ins w:id="719" w:author="kunnu vrma" w:date="2024-05-19T03:56:00Z" w16du:dateUtc="2024-05-19T10:56:00Z"/>
          <w:rFonts w:ascii="Calibri" w:hAnsi="Calibri" w:cs="Calibri"/>
          <w:sz w:val="22"/>
          <w:szCs w:val="22"/>
        </w:rPr>
        <w:pPrChange w:id="720" w:author="kunnu vrma" w:date="2024-05-19T03:57:00Z" w16du:dateUtc="2024-05-19T10:57:00Z">
          <w:pPr>
            <w:pStyle w:val="NormalWeb"/>
            <w:numPr>
              <w:numId w:val="7"/>
            </w:numPr>
            <w:spacing w:after="0"/>
            <w:ind w:left="720" w:hanging="360"/>
          </w:pPr>
        </w:pPrChange>
      </w:pPr>
      <w:ins w:id="721" w:author="kunnu vrma" w:date="2024-05-19T03:56:00Z" w16du:dateUtc="2024-05-19T10:56:00Z">
        <w:r w:rsidRPr="00830E79">
          <w:rPr>
            <w:rFonts w:ascii="Calibri" w:hAnsi="Calibri" w:cs="Calibri"/>
            <w:sz w:val="22"/>
            <w:szCs w:val="22"/>
          </w:rPr>
          <w:t>Using Tableau for data visualization, which helps create interactive and easy-to-understand visuals for better decision-making.</w:t>
        </w:r>
      </w:ins>
    </w:p>
    <w:p w14:paraId="7DE4B729" w14:textId="6A063064" w:rsidR="00342CAE" w:rsidDel="00830E79" w:rsidRDefault="00342CAE" w:rsidP="008515AA">
      <w:pPr>
        <w:pStyle w:val="NormalWeb"/>
        <w:numPr>
          <w:ilvl w:val="1"/>
          <w:numId w:val="6"/>
        </w:numPr>
        <w:spacing w:before="0" w:beforeAutospacing="0" w:after="0" w:afterAutospacing="0"/>
        <w:rPr>
          <w:del w:id="722" w:author="kunnu vrma" w:date="2024-05-19T03:56:00Z" w16du:dateUtc="2024-05-19T10:56:00Z"/>
          <w:rFonts w:ascii="Calibri" w:hAnsi="Calibri" w:cs="Calibri"/>
          <w:sz w:val="22"/>
          <w:szCs w:val="22"/>
        </w:rPr>
      </w:pPr>
      <w:del w:id="723" w:author="kunnu vrma" w:date="2024-05-19T03:56:00Z" w16du:dateUtc="2024-05-19T10:56:00Z">
        <w:r w:rsidDel="00830E79">
          <w:rPr>
            <w:rFonts w:ascii="Calibri" w:hAnsi="Calibri" w:cs="Calibri"/>
            <w:sz w:val="22"/>
            <w:szCs w:val="22"/>
          </w:rPr>
          <w:delText>Utilization of web framework Flask to develop a user-friendly dashboard for real-time monitoring and control.</w:delText>
        </w:r>
      </w:del>
    </w:p>
    <w:p w14:paraId="4A53A14C" w14:textId="3B2D9885" w:rsidR="00342CAE" w:rsidDel="00830E79" w:rsidRDefault="00342CAE" w:rsidP="008515AA">
      <w:pPr>
        <w:pStyle w:val="NormalWeb"/>
        <w:numPr>
          <w:ilvl w:val="1"/>
          <w:numId w:val="6"/>
        </w:numPr>
        <w:spacing w:before="0" w:beforeAutospacing="0" w:after="0" w:afterAutospacing="0"/>
        <w:rPr>
          <w:del w:id="724" w:author="kunnu vrma" w:date="2024-05-19T03:56:00Z" w16du:dateUtc="2024-05-19T10:56:00Z"/>
          <w:rFonts w:ascii="Calibri" w:hAnsi="Calibri" w:cs="Calibri"/>
          <w:sz w:val="22"/>
          <w:szCs w:val="22"/>
        </w:rPr>
      </w:pPr>
      <w:del w:id="725" w:author="kunnu vrma" w:date="2024-05-19T03:56:00Z" w16du:dateUtc="2024-05-19T10:56:00Z">
        <w:r w:rsidDel="00830E79">
          <w:rPr>
            <w:rFonts w:ascii="Calibri" w:hAnsi="Calibri" w:cs="Calibri"/>
            <w:sz w:val="22"/>
            <w:szCs w:val="22"/>
          </w:rPr>
          <w:delText>Integration of real-time data insights and APIs to capture and process live traffic and weather data streams.</w:delText>
        </w:r>
      </w:del>
    </w:p>
    <w:p w14:paraId="055FAEC3" w14:textId="5AB5BB74" w:rsidR="00342CAE" w:rsidDel="00830E79" w:rsidRDefault="00342CAE" w:rsidP="008515AA">
      <w:pPr>
        <w:pStyle w:val="NormalWeb"/>
        <w:numPr>
          <w:ilvl w:val="1"/>
          <w:numId w:val="6"/>
        </w:numPr>
        <w:spacing w:before="0" w:beforeAutospacing="0" w:after="0" w:afterAutospacing="0"/>
        <w:rPr>
          <w:del w:id="726" w:author="kunnu vrma" w:date="2024-05-19T03:56:00Z" w16du:dateUtc="2024-05-19T10:56:00Z"/>
          <w:rFonts w:ascii="Calibri" w:hAnsi="Calibri" w:cs="Calibri"/>
          <w:sz w:val="22"/>
          <w:szCs w:val="22"/>
        </w:rPr>
      </w:pPr>
      <w:del w:id="727" w:author="kunnu vrma" w:date="2024-05-19T03:56:00Z" w16du:dateUtc="2024-05-19T10:56:00Z">
        <w:r w:rsidDel="00830E79">
          <w:rPr>
            <w:rFonts w:ascii="Calibri" w:hAnsi="Calibri" w:cs="Calibri"/>
            <w:sz w:val="22"/>
            <w:szCs w:val="22"/>
          </w:rPr>
          <w:delText>Incorporation of historical data processing and predictive analysis to forecast traffic patterns and optimize resource allocation.</w:delText>
        </w:r>
      </w:del>
    </w:p>
    <w:p w14:paraId="42C033A0" w14:textId="5C9A3ABD" w:rsidR="00342CAE" w:rsidDel="00830E79" w:rsidRDefault="00342CAE" w:rsidP="008515AA">
      <w:pPr>
        <w:pStyle w:val="NormalWeb"/>
        <w:numPr>
          <w:ilvl w:val="1"/>
          <w:numId w:val="6"/>
        </w:numPr>
        <w:spacing w:before="0" w:beforeAutospacing="0" w:after="0" w:afterAutospacing="0"/>
        <w:rPr>
          <w:del w:id="728" w:author="kunnu vrma" w:date="2024-05-19T03:56:00Z" w16du:dateUtc="2024-05-19T10:56:00Z"/>
          <w:rFonts w:ascii="Calibri" w:hAnsi="Calibri" w:cs="Calibri"/>
          <w:sz w:val="22"/>
          <w:szCs w:val="22"/>
        </w:rPr>
      </w:pPr>
      <w:del w:id="729" w:author="kunnu vrma" w:date="2024-05-19T03:56:00Z" w16du:dateUtc="2024-05-19T10:56:00Z">
        <w:r w:rsidDel="00830E79">
          <w:rPr>
            <w:rFonts w:ascii="Calibri" w:hAnsi="Calibri" w:cs="Calibri"/>
            <w:sz w:val="22"/>
            <w:szCs w:val="22"/>
          </w:rPr>
          <w:delText>Utilization of Tableau for data visualization, enabling interactive and intuitive visualizations for better user engagement and decision-making.</w:delText>
        </w:r>
      </w:del>
    </w:p>
    <w:p w14:paraId="62895139" w14:textId="31EFE353" w:rsidR="00342CAE" w:rsidRDefault="00342CAE" w:rsidP="008515AA">
      <w:pPr>
        <w:pStyle w:val="NormalWeb"/>
        <w:spacing w:before="0" w:beforeAutospacing="0" w:after="0" w:afterAutospacing="0"/>
        <w:ind w:firstLine="50"/>
        <w:rPr>
          <w:rFonts w:ascii="Calibri" w:hAnsi="Calibri" w:cs="Calibri"/>
          <w:sz w:val="22"/>
          <w:szCs w:val="22"/>
        </w:rPr>
      </w:pPr>
    </w:p>
    <w:p w14:paraId="48FDD837" w14:textId="3A84044B"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Scalability and Flexibility: </w:t>
      </w:r>
      <w:ins w:id="730" w:author="kunnu vrma" w:date="2024-05-19T03:57:00Z" w16du:dateUtc="2024-05-19T10:57:00Z">
        <w:r w:rsidR="00830E79" w:rsidRPr="00830E79">
          <w:rPr>
            <w:rFonts w:ascii="Calibri" w:hAnsi="Calibri" w:cs="Calibri"/>
            <w:sz w:val="22"/>
            <w:szCs w:val="22"/>
          </w:rPr>
          <w:t xml:space="preserve">This solution is designed to be scalable and flexible, so it can be customized and used in different urban environments with varying traffic patterns, infrastructure, and weather conditions. </w:t>
        </w:r>
      </w:ins>
      <w:ins w:id="731" w:author="kunnu vrma" w:date="2024-05-19T03:58:00Z" w16du:dateUtc="2024-05-19T10:58:00Z">
        <w:r w:rsidR="005118FA">
          <w:rPr>
            <w:rFonts w:ascii="Calibri" w:hAnsi="Calibri" w:cs="Calibri"/>
            <w:sz w:val="22"/>
            <w:szCs w:val="22"/>
          </w:rPr>
          <w:t xml:space="preserve">The Modular architecture of this system will help </w:t>
        </w:r>
      </w:ins>
      <w:ins w:id="732" w:author="kunnu vrma" w:date="2024-05-19T03:59:00Z" w16du:dateUtc="2024-05-19T10:59:00Z">
        <w:r w:rsidR="005118FA">
          <w:rPr>
            <w:rFonts w:ascii="Calibri" w:hAnsi="Calibri" w:cs="Calibri"/>
            <w:sz w:val="22"/>
            <w:szCs w:val="22"/>
          </w:rPr>
          <w:t>to make</w:t>
        </w:r>
      </w:ins>
      <w:ins w:id="733" w:author="kunnu vrma" w:date="2024-05-19T03:58:00Z" w16du:dateUtc="2024-05-19T10:58:00Z">
        <w:r w:rsidR="005118FA">
          <w:rPr>
            <w:rFonts w:ascii="Calibri" w:hAnsi="Calibri" w:cs="Calibri"/>
            <w:sz w:val="22"/>
            <w:szCs w:val="22"/>
          </w:rPr>
          <w:t xml:space="preserve"> future upgrades </w:t>
        </w:r>
      </w:ins>
      <w:ins w:id="734" w:author="kunnu vrma" w:date="2024-05-19T03:59:00Z" w16du:dateUtc="2024-05-19T10:59:00Z">
        <w:r w:rsidR="005118FA">
          <w:rPr>
            <w:rFonts w:ascii="Calibri" w:hAnsi="Calibri" w:cs="Calibri"/>
            <w:sz w:val="22"/>
            <w:szCs w:val="22"/>
          </w:rPr>
          <w:t>and integrate with the existing system.</w:t>
        </w:r>
      </w:ins>
      <w:del w:id="735" w:author="kunnu vrma" w:date="2024-05-19T03:57:00Z" w16du:dateUtc="2024-05-19T10:57:00Z">
        <w:r w:rsidDel="00830E79">
          <w:rPr>
            <w:rFonts w:ascii="Calibri" w:hAnsi="Calibri" w:cs="Calibri"/>
            <w:sz w:val="22"/>
            <w:szCs w:val="22"/>
          </w:rPr>
          <w:delText>Designed with scalability and flexibility in mind, the proposed solution can be easily customized and deployed in diverse urban environments with varying traffic patterns, infrastructure configurations, and weather conditions. Modular architecture and cloud-based infrastructure facilitate seamless integration with existing traffic management systems and future upgrades.</w:delText>
        </w:r>
      </w:del>
    </w:p>
    <w:p w14:paraId="7AC39561" w14:textId="14E341EE" w:rsidR="00342CAE" w:rsidRDefault="00342CAE" w:rsidP="00342CAE">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4508BE2" w14:textId="45058D2B" w:rsidR="00342CAE" w:rsidRDefault="0001082F" w:rsidP="00EC75E0">
      <w:pPr>
        <w:pStyle w:val="Heading2"/>
      </w:pPr>
      <w:bookmarkStart w:id="736" w:name="_Toc166994155"/>
      <w:bookmarkStart w:id="737" w:name="_Toc167406601"/>
      <w:r>
        <w:t>2.5 Design and Development</w:t>
      </w:r>
      <w:bookmarkEnd w:id="736"/>
      <w:bookmarkEnd w:id="737"/>
    </w:p>
    <w:p w14:paraId="52F0D924" w14:textId="4E99857F" w:rsidR="0001082F" w:rsidRDefault="0001082F" w:rsidP="0001082F">
      <w:pPr>
        <w:pStyle w:val="NormalWeb"/>
        <w:spacing w:before="0" w:beforeAutospacing="0" w:after="0" w:afterAutospacing="0"/>
        <w:rPr>
          <w:rFonts w:ascii="Calibri" w:hAnsi="Calibri" w:cs="Calibri"/>
          <w:sz w:val="22"/>
          <w:szCs w:val="22"/>
        </w:rPr>
      </w:pPr>
      <w:del w:id="738" w:author="kunnu vrma" w:date="2024-05-19T04:11:00Z" w16du:dateUtc="2024-05-19T11:11:00Z">
        <w:r w:rsidDel="002642A0">
          <w:rPr>
            <w:rFonts w:ascii="Calibri" w:hAnsi="Calibri" w:cs="Calibri"/>
            <w:sz w:val="22"/>
            <w:szCs w:val="22"/>
          </w:rPr>
          <w:delText>In this project, I performed both historical data analysis and real-time insights to gain a comprehensive understanding of traffic patterns and facilitate optimal route planning for commuters, and City Planners.</w:delText>
        </w:r>
      </w:del>
      <w:ins w:id="739" w:author="kunnu vrma" w:date="2024-05-19T04:11:00Z" w16du:dateUtc="2024-05-19T11:11:00Z">
        <w:r w:rsidR="002642A0">
          <w:rPr>
            <w:rFonts w:ascii="Calibri" w:hAnsi="Calibri" w:cs="Calibri"/>
            <w:sz w:val="22"/>
            <w:szCs w:val="22"/>
          </w:rPr>
          <w:t xml:space="preserve">The Design and Development section of the Project report will cover the </w:t>
        </w:r>
      </w:ins>
      <w:ins w:id="740" w:author="kunnu vrma" w:date="2024-05-19T14:18:00Z" w16du:dateUtc="2024-05-19T21:18:00Z">
        <w:r w:rsidR="005253DA">
          <w:rPr>
            <w:rFonts w:ascii="Calibri" w:hAnsi="Calibri" w:cs="Calibri"/>
            <w:sz w:val="22"/>
            <w:szCs w:val="22"/>
          </w:rPr>
          <w:t>entire process</w:t>
        </w:r>
      </w:ins>
      <w:ins w:id="741" w:author="kunnu vrma" w:date="2024-05-19T04:11:00Z" w16du:dateUtc="2024-05-19T11:11:00Z">
        <w:r w:rsidR="002642A0">
          <w:rPr>
            <w:rFonts w:ascii="Calibri" w:hAnsi="Calibri" w:cs="Calibri"/>
            <w:sz w:val="22"/>
            <w:szCs w:val="22"/>
          </w:rPr>
          <w:t xml:space="preserve"> of designing the flask app and developing various </w:t>
        </w:r>
      </w:ins>
      <w:ins w:id="742" w:author="kunnu vrma" w:date="2024-05-19T04:12:00Z" w16du:dateUtc="2024-05-19T11:12:00Z">
        <w:r w:rsidR="002642A0">
          <w:rPr>
            <w:rFonts w:ascii="Calibri" w:hAnsi="Calibri" w:cs="Calibri"/>
            <w:sz w:val="22"/>
            <w:szCs w:val="22"/>
          </w:rPr>
          <w:t xml:space="preserve">predictive analysis </w:t>
        </w:r>
      </w:ins>
      <w:ins w:id="743" w:author="kunnu vrma" w:date="2024-05-19T04:11:00Z" w16du:dateUtc="2024-05-19T11:11:00Z">
        <w:r w:rsidR="002642A0">
          <w:rPr>
            <w:rFonts w:ascii="Calibri" w:hAnsi="Calibri" w:cs="Calibri"/>
            <w:sz w:val="22"/>
            <w:szCs w:val="22"/>
          </w:rPr>
          <w:t xml:space="preserve">algorithms. These are </w:t>
        </w:r>
      </w:ins>
      <w:ins w:id="744" w:author="kunnu vrma" w:date="2024-05-19T04:12:00Z" w16du:dateUtc="2024-05-19T11:12:00Z">
        <w:r w:rsidR="002642A0">
          <w:rPr>
            <w:rFonts w:ascii="Calibri" w:hAnsi="Calibri" w:cs="Calibri"/>
            <w:sz w:val="22"/>
            <w:szCs w:val="22"/>
          </w:rPr>
          <w:t>some of the steps:</w:t>
        </w:r>
      </w:ins>
    </w:p>
    <w:p w14:paraId="7CC72E97"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534202" w14:textId="3D4B5A86" w:rsidR="0001082F" w:rsidRPr="008515AA" w:rsidRDefault="0001082F" w:rsidP="0001082F">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Data Analysis:</w:t>
      </w:r>
    </w:p>
    <w:p w14:paraId="1517F09D" w14:textId="0C81544B"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This project starts by analyzing historical traffic and weather data using Python as separate data files (later merged into one) from Kaggle. Key steps in this process include:</w:t>
      </w:r>
    </w:p>
    <w:p w14:paraId="52767F1E" w14:textId="77777777" w:rsidR="0001082F" w:rsidRDefault="0001082F" w:rsidP="0001082F">
      <w:pPr>
        <w:pStyle w:val="NormalWeb"/>
        <w:spacing w:before="0" w:beforeAutospacing="0" w:after="0" w:afterAutospacing="0"/>
        <w:rPr>
          <w:ins w:id="745" w:author="kunnu vrma" w:date="2024-05-19T04:05:00Z" w16du:dateUtc="2024-05-19T11:05:00Z"/>
          <w:rFonts w:ascii="Calibri" w:hAnsi="Calibri" w:cs="Calibri"/>
          <w:sz w:val="22"/>
          <w:szCs w:val="22"/>
        </w:rPr>
      </w:pPr>
      <w:r>
        <w:rPr>
          <w:rFonts w:ascii="Calibri" w:hAnsi="Calibri" w:cs="Calibri"/>
          <w:sz w:val="22"/>
          <w:szCs w:val="22"/>
        </w:rPr>
        <w:t>- Loading historical data from CSV files using the pandas library.</w:t>
      </w:r>
    </w:p>
    <w:p w14:paraId="469ACDBD" w14:textId="77777777" w:rsidR="005118FA" w:rsidRDefault="005118FA" w:rsidP="0001082F">
      <w:pPr>
        <w:pStyle w:val="NormalWeb"/>
        <w:spacing w:before="0" w:beforeAutospacing="0" w:after="0" w:afterAutospacing="0"/>
        <w:rPr>
          <w:rFonts w:ascii="Calibri" w:hAnsi="Calibri" w:cs="Calibri"/>
          <w:sz w:val="22"/>
          <w:szCs w:val="22"/>
        </w:rPr>
      </w:pPr>
    </w:p>
    <w:p w14:paraId="21E81581" w14:textId="6C8FC6DA" w:rsidR="0037365E" w:rsidDel="002642A0" w:rsidRDefault="0037365E" w:rsidP="005118FA">
      <w:pPr>
        <w:pStyle w:val="Caption"/>
        <w:rPr>
          <w:del w:id="746" w:author="kunnu vrma" w:date="2024-05-19T04:10:00Z" w16du:dateUtc="2024-05-19T11:10:00Z"/>
          <w:rFonts w:ascii="Calibri" w:hAnsi="Calibri" w:cs="Calibri"/>
          <w:sz w:val="22"/>
          <w:szCs w:val="22"/>
        </w:rPr>
        <w:pPrChange w:id="747" w:author="kunnu vrma" w:date="2024-05-19T04:07:00Z" w16du:dateUtc="2024-05-19T11:07:00Z">
          <w:pPr>
            <w:pStyle w:val="NormalWeb"/>
            <w:spacing w:before="0" w:beforeAutospacing="0" w:after="0" w:afterAutospacing="0"/>
          </w:pPr>
        </w:pPrChange>
      </w:pPr>
    </w:p>
    <w:p w14:paraId="79152E5C" w14:textId="05076D45" w:rsidR="0001082F" w:rsidRDefault="0001082F" w:rsidP="0001082F">
      <w:pPr>
        <w:pStyle w:val="NormalWeb"/>
        <w:spacing w:before="0" w:beforeAutospacing="0" w:after="0" w:afterAutospacing="0"/>
        <w:rPr>
          <w:ins w:id="748" w:author="kunnu vrma" w:date="2024-05-19T04:10:00Z" w16du:dateUtc="2024-05-19T11:10:00Z"/>
          <w:rFonts w:ascii="Calibri" w:hAnsi="Calibri" w:cs="Calibri"/>
          <w:sz w:val="22"/>
          <w:szCs w:val="22"/>
        </w:rPr>
      </w:pPr>
      <w:r w:rsidRPr="0001082F">
        <w:rPr>
          <w:rFonts w:ascii="Calibri" w:hAnsi="Calibri" w:cs="Calibri"/>
          <w:noProof/>
          <w:sz w:val="22"/>
          <w:szCs w:val="22"/>
        </w:rPr>
        <w:drawing>
          <wp:inline distT="0" distB="0" distL="0" distR="0" wp14:anchorId="08F7AE09" wp14:editId="7851E2AD">
            <wp:extent cx="4032250" cy="2399103"/>
            <wp:effectExtent l="0" t="0" r="6350" b="1270"/>
            <wp:docPr id="1700068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8409" name="Picture 1" descr="A screenshot of a computer program&#10;&#10;Description automatically generated"/>
                    <pic:cNvPicPr/>
                  </pic:nvPicPr>
                  <pic:blipFill>
                    <a:blip r:embed="rId9"/>
                    <a:stretch>
                      <a:fillRect/>
                    </a:stretch>
                  </pic:blipFill>
                  <pic:spPr>
                    <a:xfrm>
                      <a:off x="0" y="0"/>
                      <a:ext cx="4051260" cy="2410413"/>
                    </a:xfrm>
                    <a:prstGeom prst="rect">
                      <a:avLst/>
                    </a:prstGeom>
                  </pic:spPr>
                </pic:pic>
              </a:graphicData>
            </a:graphic>
          </wp:inline>
        </w:drawing>
      </w:r>
    </w:p>
    <w:p w14:paraId="647C7F4F" w14:textId="77777777" w:rsidR="002642A0" w:rsidRDefault="002642A0" w:rsidP="0001082F">
      <w:pPr>
        <w:pStyle w:val="NormalWeb"/>
        <w:spacing w:before="0" w:beforeAutospacing="0" w:after="0" w:afterAutospacing="0"/>
        <w:rPr>
          <w:ins w:id="749" w:author="kunnu vrma" w:date="2024-05-19T04:10:00Z" w16du:dateUtc="2024-05-19T11:10:00Z"/>
          <w:rFonts w:ascii="Calibri" w:hAnsi="Calibri" w:cs="Calibri"/>
          <w:sz w:val="22"/>
          <w:szCs w:val="22"/>
        </w:rPr>
      </w:pPr>
    </w:p>
    <w:p w14:paraId="6EE38D68" w14:textId="61E2A78F" w:rsidR="002642A0" w:rsidRDefault="002642A0" w:rsidP="002642A0">
      <w:pPr>
        <w:pStyle w:val="Caption"/>
        <w:rPr>
          <w:rFonts w:ascii="Calibri" w:hAnsi="Calibri" w:cs="Calibri"/>
          <w:sz w:val="22"/>
          <w:szCs w:val="22"/>
        </w:rPr>
        <w:pPrChange w:id="750" w:author="kunnu vrma" w:date="2024-05-19T04:10:00Z" w16du:dateUtc="2024-05-19T11:10:00Z">
          <w:pPr>
            <w:pStyle w:val="NormalWeb"/>
            <w:spacing w:before="0" w:beforeAutospacing="0" w:after="0" w:afterAutospacing="0"/>
          </w:pPr>
        </w:pPrChange>
      </w:pPr>
      <w:bookmarkStart w:id="751" w:name="_Toc166984614"/>
      <w:bookmarkStart w:id="752" w:name="_Toc166994063"/>
      <w:bookmarkStart w:id="753" w:name="_Toc166994205"/>
      <w:bookmarkStart w:id="754" w:name="_Toc167041504"/>
      <w:ins w:id="755" w:author="kunnu vrma" w:date="2024-05-19T04:10:00Z" w16du:dateUtc="2024-05-19T11:10:00Z">
        <w:r>
          <w:t xml:space="preserve">Figure </w:t>
        </w:r>
        <w:r>
          <w:fldChar w:fldCharType="begin"/>
        </w:r>
        <w:r>
          <w:instrText xml:space="preserve"> SEQ Figure \* ARABIC </w:instrText>
        </w:r>
        <w:r>
          <w:fldChar w:fldCharType="separate"/>
        </w:r>
      </w:ins>
      <w:ins w:id="756" w:author="kunnu vrma" w:date="2024-05-19T20:04:00Z" w16du:dateUtc="2024-05-20T03:04:00Z">
        <w:r w:rsidR="00CB18E6">
          <w:rPr>
            <w:noProof/>
          </w:rPr>
          <w:t>1</w:t>
        </w:r>
      </w:ins>
      <w:ins w:id="757" w:author="kunnu vrma" w:date="2024-05-19T04:10:00Z" w16du:dateUtc="2024-05-19T11:10:00Z">
        <w:r>
          <w:fldChar w:fldCharType="end"/>
        </w:r>
        <w:r>
          <w:t>: Loading and Reading data from csv file using the pandas library.</w:t>
        </w:r>
      </w:ins>
      <w:bookmarkEnd w:id="751"/>
      <w:bookmarkEnd w:id="752"/>
      <w:bookmarkEnd w:id="753"/>
      <w:bookmarkEnd w:id="754"/>
    </w:p>
    <w:p w14:paraId="77F6B77F" w14:textId="77777777" w:rsidR="008515AA" w:rsidRDefault="008515AA" w:rsidP="0001082F">
      <w:pPr>
        <w:pStyle w:val="NormalWeb"/>
        <w:spacing w:before="0" w:beforeAutospacing="0" w:after="0" w:afterAutospacing="0"/>
        <w:rPr>
          <w:rFonts w:ascii="Calibri" w:hAnsi="Calibri" w:cs="Calibri"/>
          <w:sz w:val="22"/>
          <w:szCs w:val="22"/>
        </w:rPr>
      </w:pPr>
    </w:p>
    <w:p w14:paraId="6047D126" w14:textId="246C86F6" w:rsidR="008515AA" w:rsidRPr="00D87AEF" w:rsidRDefault="008515AA" w:rsidP="0001082F">
      <w:pPr>
        <w:pStyle w:val="NormalWeb"/>
        <w:spacing w:before="0" w:beforeAutospacing="0" w:after="0" w:afterAutospacing="0"/>
        <w:rPr>
          <w:rFonts w:ascii="Calibri" w:hAnsi="Calibri" w:cs="Calibri"/>
          <w:sz w:val="22"/>
          <w:szCs w:val="22"/>
          <w:rPrChange w:id="758" w:author="kunnu vrma" w:date="2024-05-19T19:51:00Z" w16du:dateUtc="2024-05-20T02:51:00Z">
            <w:rPr>
              <w:rFonts w:ascii="Calibri" w:hAnsi="Calibri" w:cs="Calibri"/>
              <w:i/>
              <w:iCs/>
              <w:sz w:val="22"/>
              <w:szCs w:val="22"/>
            </w:rPr>
          </w:rPrChange>
        </w:rPr>
      </w:pPr>
      <w:r w:rsidRPr="00D87AEF">
        <w:rPr>
          <w:rFonts w:ascii="Calibri" w:hAnsi="Calibri" w:cs="Calibri"/>
          <w:sz w:val="22"/>
          <w:szCs w:val="22"/>
          <w:rPrChange w:id="759" w:author="kunnu vrma" w:date="2024-05-19T19:51:00Z" w16du:dateUtc="2024-05-20T02:51:00Z">
            <w:rPr>
              <w:rFonts w:ascii="Calibri" w:hAnsi="Calibri" w:cs="Calibri"/>
              <w:i/>
              <w:iCs/>
              <w:sz w:val="22"/>
              <w:szCs w:val="22"/>
            </w:rPr>
          </w:rPrChange>
        </w:rPr>
        <w:t>pd.read_csv(“file_location”) is used to read the dataset and load into the system</w:t>
      </w:r>
    </w:p>
    <w:p w14:paraId="5E0A0233" w14:textId="77777777" w:rsidR="0037365E" w:rsidRDefault="0037365E" w:rsidP="0001082F">
      <w:pPr>
        <w:pStyle w:val="NormalWeb"/>
        <w:spacing w:before="0" w:beforeAutospacing="0" w:after="0" w:afterAutospacing="0"/>
        <w:rPr>
          <w:rFonts w:ascii="Calibri" w:hAnsi="Calibri" w:cs="Calibri"/>
          <w:sz w:val="22"/>
          <w:szCs w:val="22"/>
        </w:rPr>
      </w:pPr>
    </w:p>
    <w:p w14:paraId="4BBD11A4" w14:textId="2F5A8BE2" w:rsidR="0037365E"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Conducting basic statistics, correlation analysis, and feature distribution analysis to understand the </w:t>
      </w:r>
    </w:p>
    <w:p w14:paraId="70B3B91C" w14:textId="11A22BBA" w:rsidR="00FC7384" w:rsidRDefault="00FC7384"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data</w:t>
      </w:r>
    </w:p>
    <w:p w14:paraId="624CA82E" w14:textId="55B4F49F" w:rsidR="00767129" w:rsidRDefault="00767129" w:rsidP="0037365E">
      <w:pPr>
        <w:pStyle w:val="NormalWeb"/>
        <w:spacing w:before="0" w:beforeAutospacing="0" w:after="0" w:afterAutospacing="0"/>
        <w:rPr>
          <w:rFonts w:ascii="Calibri" w:hAnsi="Calibri" w:cs="Calibri"/>
          <w:sz w:val="22"/>
          <w:szCs w:val="22"/>
        </w:rPr>
      </w:pPr>
      <w:r>
        <w:rPr>
          <w:noProof/>
        </w:rPr>
        <w:drawing>
          <wp:inline distT="0" distB="0" distL="0" distR="0" wp14:anchorId="4482F5F9" wp14:editId="37316FE8">
            <wp:extent cx="3676650" cy="2451099"/>
            <wp:effectExtent l="0" t="0" r="0" b="6985"/>
            <wp:docPr id="5541772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77295" name="Picture 1" descr="A close-up of a grap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7867" cy="2458577"/>
                    </a:xfrm>
                    <a:prstGeom prst="rect">
                      <a:avLst/>
                    </a:prstGeom>
                    <a:noFill/>
                    <a:ln>
                      <a:noFill/>
                    </a:ln>
                  </pic:spPr>
                </pic:pic>
              </a:graphicData>
            </a:graphic>
          </wp:inline>
        </w:drawing>
      </w:r>
    </w:p>
    <w:p w14:paraId="5961E6D9" w14:textId="77777777" w:rsidR="00FC7384" w:rsidRDefault="00FC7384" w:rsidP="0037365E">
      <w:pPr>
        <w:pStyle w:val="NormalWeb"/>
        <w:spacing w:before="0" w:beforeAutospacing="0" w:after="0" w:afterAutospacing="0"/>
        <w:rPr>
          <w:rFonts w:ascii="Calibri" w:hAnsi="Calibri" w:cs="Calibri"/>
          <w:sz w:val="22"/>
          <w:szCs w:val="22"/>
        </w:rPr>
      </w:pPr>
    </w:p>
    <w:p w14:paraId="467AA60F" w14:textId="77A94802" w:rsidR="00FC7384" w:rsidRPr="00FC7384" w:rsidDel="002642A0" w:rsidRDefault="00FC7384" w:rsidP="0037365E">
      <w:pPr>
        <w:pStyle w:val="NormalWeb"/>
        <w:spacing w:before="0" w:beforeAutospacing="0" w:after="0" w:afterAutospacing="0"/>
        <w:rPr>
          <w:del w:id="760" w:author="kunnu vrma" w:date="2024-05-19T04:13:00Z" w16du:dateUtc="2024-05-19T11:13:00Z"/>
          <w:i/>
          <w:iCs/>
          <w:noProof/>
        </w:rPr>
      </w:pPr>
      <w:del w:id="761" w:author="kunnu vrma" w:date="2024-05-19T04:13:00Z" w16du:dateUtc="2024-05-19T11:13:00Z">
        <w:r w:rsidRPr="00FC7384" w:rsidDel="002642A0">
          <w:rPr>
            <w:rFonts w:ascii="Calibri" w:hAnsi="Calibri" w:cs="Calibri"/>
            <w:i/>
            <w:iCs/>
            <w:sz w:val="22"/>
            <w:szCs w:val="22"/>
          </w:rPr>
          <w:delText>Correlation analysis done and graph created to conduct analysis of the relationship between rows and cols of the dataset.</w:delText>
        </w:r>
      </w:del>
    </w:p>
    <w:p w14:paraId="678D08CE" w14:textId="5E1FE5FB" w:rsidR="00767129" w:rsidRDefault="002642A0" w:rsidP="002642A0">
      <w:pPr>
        <w:pStyle w:val="Caption"/>
        <w:rPr>
          <w:rFonts w:ascii="Calibri" w:hAnsi="Calibri" w:cs="Calibri"/>
          <w:sz w:val="22"/>
          <w:szCs w:val="22"/>
        </w:rPr>
        <w:pPrChange w:id="762" w:author="kunnu vrma" w:date="2024-05-19T04:13:00Z" w16du:dateUtc="2024-05-19T11:13:00Z">
          <w:pPr>
            <w:pStyle w:val="NormalWeb"/>
            <w:spacing w:before="0" w:beforeAutospacing="0" w:after="0" w:afterAutospacing="0"/>
          </w:pPr>
        </w:pPrChange>
      </w:pPr>
      <w:bookmarkStart w:id="763" w:name="_Toc166984615"/>
      <w:bookmarkStart w:id="764" w:name="_Toc166994064"/>
      <w:bookmarkStart w:id="765" w:name="_Toc166994206"/>
      <w:bookmarkStart w:id="766" w:name="_Toc167041505"/>
      <w:ins w:id="767" w:author="kunnu vrma" w:date="2024-05-19T04:13:00Z" w16du:dateUtc="2024-05-19T11:13:00Z">
        <w:r>
          <w:t xml:space="preserve">Figure </w:t>
        </w:r>
        <w:r>
          <w:fldChar w:fldCharType="begin"/>
        </w:r>
        <w:r>
          <w:instrText xml:space="preserve"> SEQ Figure \* ARABIC </w:instrText>
        </w:r>
      </w:ins>
      <w:r>
        <w:fldChar w:fldCharType="separate"/>
      </w:r>
      <w:ins w:id="768" w:author="kunnu vrma" w:date="2024-05-19T20:04:00Z" w16du:dateUtc="2024-05-20T03:04:00Z">
        <w:r w:rsidR="00CB18E6">
          <w:rPr>
            <w:noProof/>
          </w:rPr>
          <w:t>2</w:t>
        </w:r>
      </w:ins>
      <w:ins w:id="769" w:author="kunnu vrma" w:date="2024-05-19T04:13:00Z" w16du:dateUtc="2024-05-19T11:13:00Z">
        <w:r>
          <w:fldChar w:fldCharType="end"/>
        </w:r>
        <w:r>
          <w:t xml:space="preserve">: </w:t>
        </w:r>
        <w:r w:rsidRPr="002642A0">
          <w:t>Correlation analysi</w:t>
        </w:r>
        <w:r>
          <w:t xml:space="preserve">s </w:t>
        </w:r>
      </w:ins>
      <w:ins w:id="770" w:author="kunnu vrma" w:date="2024-05-19T04:14:00Z" w16du:dateUtc="2024-05-19T11:14:00Z">
        <w:r>
          <w:t>Heatmap: Relationship between Variables of original dataset</w:t>
        </w:r>
      </w:ins>
      <w:bookmarkEnd w:id="763"/>
      <w:bookmarkEnd w:id="764"/>
      <w:bookmarkEnd w:id="765"/>
      <w:bookmarkEnd w:id="766"/>
    </w:p>
    <w:p w14:paraId="7FF8D3E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Visualizing traffic patterns over time and space through temporal analysis, geospatial analysis, and route analysis.</w:t>
      </w:r>
    </w:p>
    <w:p w14:paraId="0C8D2DE3" w14:textId="6A586927" w:rsidR="00767129" w:rsidRPr="00767129" w:rsidRDefault="00767129" w:rsidP="00767129">
      <w:pPr>
        <w:pStyle w:val="NormalWeb"/>
      </w:pPr>
      <w:r>
        <w:rPr>
          <w:noProof/>
        </w:rPr>
        <w:drawing>
          <wp:inline distT="0" distB="0" distL="0" distR="0" wp14:anchorId="37CCC1B0" wp14:editId="2BEE26EF">
            <wp:extent cx="5943600" cy="2971800"/>
            <wp:effectExtent l="0" t="0" r="0" b="0"/>
            <wp:docPr id="442503940" name="Picture 2"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3940" name="Picture 2" descr="A graph of blue lines&#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319C20" w14:textId="50054737" w:rsidR="0001082F" w:rsidRPr="00FC7384" w:rsidDel="002642A0" w:rsidRDefault="00FC7384" w:rsidP="002642A0">
      <w:pPr>
        <w:pStyle w:val="NormalWeb"/>
        <w:keepNext/>
        <w:spacing w:before="0" w:beforeAutospacing="0" w:after="0" w:afterAutospacing="0"/>
        <w:rPr>
          <w:del w:id="771" w:author="kunnu vrma" w:date="2024-05-19T04:15:00Z" w16du:dateUtc="2024-05-19T11:15:00Z"/>
          <w:rFonts w:ascii="Calibri" w:hAnsi="Calibri" w:cs="Calibri"/>
          <w:i/>
          <w:iCs/>
          <w:sz w:val="22"/>
          <w:szCs w:val="22"/>
        </w:rPr>
        <w:pPrChange w:id="772" w:author="kunnu vrma" w:date="2024-05-19T04:15:00Z" w16du:dateUtc="2024-05-19T11:15:00Z">
          <w:pPr>
            <w:pStyle w:val="NormalWeb"/>
            <w:spacing w:before="0" w:beforeAutospacing="0" w:after="0" w:afterAutospacing="0"/>
          </w:pPr>
        </w:pPrChange>
      </w:pPr>
      <w:del w:id="773" w:author="kunnu vrma" w:date="2024-05-19T04:15:00Z" w16du:dateUtc="2024-05-19T11:15:00Z">
        <w:r w:rsidRPr="00FC7384" w:rsidDel="002642A0">
          <w:rPr>
            <w:rFonts w:ascii="Calibri" w:hAnsi="Calibri" w:cs="Calibri"/>
            <w:i/>
            <w:iCs/>
            <w:sz w:val="22"/>
            <w:szCs w:val="22"/>
          </w:rPr>
          <w:delText>The following graph above shows average traffic on specific hour of the day showing 2-5PM is the busiest time of the day</w:delText>
        </w:r>
        <w:r w:rsidDel="002642A0">
          <w:rPr>
            <w:rFonts w:ascii="Calibri" w:hAnsi="Calibri" w:cs="Calibri"/>
            <w:i/>
            <w:iCs/>
            <w:sz w:val="22"/>
            <w:szCs w:val="22"/>
          </w:rPr>
          <w:delText>.</w:delText>
        </w:r>
      </w:del>
    </w:p>
    <w:p w14:paraId="656E5EA1" w14:textId="619CA20C" w:rsidR="00FC7384" w:rsidRDefault="002642A0" w:rsidP="002642A0">
      <w:pPr>
        <w:pStyle w:val="Caption"/>
        <w:rPr>
          <w:rFonts w:ascii="Calibri" w:hAnsi="Calibri" w:cs="Calibri"/>
          <w:sz w:val="22"/>
          <w:szCs w:val="22"/>
        </w:rPr>
        <w:pPrChange w:id="774" w:author="kunnu vrma" w:date="2024-05-19T04:15:00Z" w16du:dateUtc="2024-05-19T11:15:00Z">
          <w:pPr>
            <w:pStyle w:val="NormalWeb"/>
            <w:spacing w:before="0" w:beforeAutospacing="0" w:after="0" w:afterAutospacing="0"/>
          </w:pPr>
        </w:pPrChange>
      </w:pPr>
      <w:bookmarkStart w:id="775" w:name="_Toc166984616"/>
      <w:bookmarkStart w:id="776" w:name="_Toc166994065"/>
      <w:bookmarkStart w:id="777" w:name="_Toc166994207"/>
      <w:bookmarkStart w:id="778" w:name="_Toc167041506"/>
      <w:ins w:id="779" w:author="kunnu vrma" w:date="2024-05-19T04:15:00Z" w16du:dateUtc="2024-05-19T11:15:00Z">
        <w:r>
          <w:t xml:space="preserve">Figure </w:t>
        </w:r>
        <w:r>
          <w:fldChar w:fldCharType="begin"/>
        </w:r>
        <w:r>
          <w:instrText xml:space="preserve"> SEQ Figure \* ARABIC </w:instrText>
        </w:r>
      </w:ins>
      <w:r>
        <w:fldChar w:fldCharType="separate"/>
      </w:r>
      <w:ins w:id="780" w:author="kunnu vrma" w:date="2024-05-19T20:04:00Z" w16du:dateUtc="2024-05-20T03:04:00Z">
        <w:r w:rsidR="00CB18E6">
          <w:rPr>
            <w:noProof/>
          </w:rPr>
          <w:t>3</w:t>
        </w:r>
      </w:ins>
      <w:ins w:id="781" w:author="kunnu vrma" w:date="2024-05-19T04:15:00Z" w16du:dateUtc="2024-05-19T11:15:00Z">
        <w:r>
          <w:fldChar w:fldCharType="end"/>
        </w:r>
        <w:r>
          <w:t xml:space="preserve">: </w:t>
        </w:r>
      </w:ins>
      <w:ins w:id="782" w:author="kunnu vrma" w:date="2024-05-19T04:20:00Z" w16du:dateUtc="2024-05-19T11:20:00Z">
        <w:r w:rsidR="00286906" w:rsidRPr="00286906">
          <w:t>Hourly Traffic Patterns: Average Speed Throughout the Day</w:t>
        </w:r>
      </w:ins>
      <w:ins w:id="783" w:author="kunnu vrma" w:date="2024-05-19T04:15:00Z" w16du:dateUtc="2024-05-19T11:15:00Z">
        <w:r w:rsidRPr="002642A0">
          <w:t>.</w:t>
        </w:r>
      </w:ins>
      <w:bookmarkEnd w:id="775"/>
      <w:bookmarkEnd w:id="776"/>
      <w:bookmarkEnd w:id="777"/>
      <w:bookmarkEnd w:id="778"/>
    </w:p>
    <w:p w14:paraId="07E5586D"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Assessing the impact of weather conditions on traffic metrics by integrating weather data and analyzing correlations.</w:t>
      </w:r>
    </w:p>
    <w:p w14:paraId="1117B076" w14:textId="3E779097" w:rsidR="00FC7384" w:rsidRDefault="00FC7384" w:rsidP="00FC7384">
      <w:pPr>
        <w:pStyle w:val="NormalWeb"/>
        <w:rPr>
          <w:ins w:id="784" w:author="kunnu vrma" w:date="2024-05-19T04:21:00Z" w16du:dateUtc="2024-05-19T11:21:00Z"/>
        </w:rPr>
      </w:pPr>
      <w:r>
        <w:rPr>
          <w:noProof/>
        </w:rPr>
        <w:lastRenderedPageBreak/>
        <w:drawing>
          <wp:inline distT="0" distB="0" distL="0" distR="0" wp14:anchorId="39D08F56" wp14:editId="13D58748">
            <wp:extent cx="5626100" cy="3375660"/>
            <wp:effectExtent l="0" t="0" r="0" b="0"/>
            <wp:docPr id="490492248" name="Picture 7" descr="A graph showing a number of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2248" name="Picture 7" descr="A graph showing a number of different sizes of data&#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6100" cy="3375660"/>
                    </a:xfrm>
                    <a:prstGeom prst="rect">
                      <a:avLst/>
                    </a:prstGeom>
                    <a:noFill/>
                    <a:ln>
                      <a:noFill/>
                    </a:ln>
                  </pic:spPr>
                </pic:pic>
              </a:graphicData>
            </a:graphic>
          </wp:inline>
        </w:drawing>
      </w:r>
    </w:p>
    <w:p w14:paraId="1862180F" w14:textId="140A096C" w:rsidR="00286906" w:rsidRDefault="00286906" w:rsidP="00286906">
      <w:pPr>
        <w:pStyle w:val="Caption"/>
        <w:pPrChange w:id="785" w:author="kunnu vrma" w:date="2024-05-19T04:21:00Z" w16du:dateUtc="2024-05-19T11:21:00Z">
          <w:pPr>
            <w:pStyle w:val="NormalWeb"/>
          </w:pPr>
        </w:pPrChange>
      </w:pPr>
      <w:bookmarkStart w:id="786" w:name="_Toc166994066"/>
      <w:bookmarkStart w:id="787" w:name="_Toc166994208"/>
      <w:bookmarkStart w:id="788" w:name="_Toc167041507"/>
      <w:ins w:id="789" w:author="kunnu vrma" w:date="2024-05-19T04:21:00Z" w16du:dateUtc="2024-05-19T11:21:00Z">
        <w:r>
          <w:t xml:space="preserve">Figure </w:t>
        </w:r>
        <w:r>
          <w:fldChar w:fldCharType="begin"/>
        </w:r>
        <w:r>
          <w:instrText xml:space="preserve"> SEQ Figure \* ARABIC </w:instrText>
        </w:r>
      </w:ins>
      <w:r>
        <w:fldChar w:fldCharType="separate"/>
      </w:r>
      <w:ins w:id="790" w:author="kunnu vrma" w:date="2024-05-19T20:04:00Z" w16du:dateUtc="2024-05-20T03:04:00Z">
        <w:r w:rsidR="00CB18E6">
          <w:rPr>
            <w:noProof/>
          </w:rPr>
          <w:t>4</w:t>
        </w:r>
      </w:ins>
      <w:ins w:id="791" w:author="kunnu vrma" w:date="2024-05-19T04:21:00Z" w16du:dateUtc="2024-05-19T11:21:00Z">
        <w:r>
          <w:fldChar w:fldCharType="end"/>
        </w:r>
        <w:r>
          <w:t xml:space="preserve">: </w:t>
        </w:r>
        <w:r w:rsidRPr="00286906">
          <w:t>Temperature vs. Traffic Stop Duration</w:t>
        </w:r>
      </w:ins>
      <w:ins w:id="792" w:author="kunnu vrma" w:date="2024-05-19T04:22:00Z" w16du:dateUtc="2024-05-19T11:22:00Z">
        <w:r>
          <w:t xml:space="preserve"> – Scatter Plot</w:t>
        </w:r>
      </w:ins>
      <w:bookmarkEnd w:id="786"/>
      <w:bookmarkEnd w:id="787"/>
      <w:bookmarkEnd w:id="788"/>
    </w:p>
    <w:p w14:paraId="6091A4D1" w14:textId="6F349F1F" w:rsidR="00FC7384" w:rsidRDefault="00FC7384" w:rsidP="00FC7384">
      <w:pPr>
        <w:pStyle w:val="NormalWeb"/>
        <w:spacing w:before="0" w:beforeAutospacing="0" w:after="0" w:afterAutospacing="0"/>
        <w:rPr>
          <w:ins w:id="793" w:author="kunnu vrma" w:date="2024-05-19T04:22:00Z" w16du:dateUtc="2024-05-19T11:22:00Z"/>
          <w:rFonts w:ascii="Calibri" w:hAnsi="Calibri" w:cs="Calibri"/>
          <w:i/>
          <w:iCs/>
          <w:sz w:val="22"/>
          <w:szCs w:val="22"/>
        </w:rPr>
      </w:pPr>
      <w:r w:rsidRPr="00FC7384">
        <w:rPr>
          <w:rFonts w:ascii="Calibri" w:hAnsi="Calibri" w:cs="Calibri"/>
          <w:i/>
          <w:iCs/>
          <w:sz w:val="22"/>
          <w:szCs w:val="22"/>
        </w:rPr>
        <w:t xml:space="preserve">The following </w:t>
      </w:r>
      <w:r>
        <w:rPr>
          <w:rFonts w:ascii="Calibri" w:hAnsi="Calibri" w:cs="Calibri"/>
          <w:i/>
          <w:iCs/>
          <w:sz w:val="22"/>
          <w:szCs w:val="22"/>
        </w:rPr>
        <w:t>scatter plot</w:t>
      </w:r>
      <w:r w:rsidRPr="00FC7384">
        <w:rPr>
          <w:rFonts w:ascii="Calibri" w:hAnsi="Calibri" w:cs="Calibri"/>
          <w:i/>
          <w:iCs/>
          <w:sz w:val="22"/>
          <w:szCs w:val="22"/>
        </w:rPr>
        <w:t xml:space="preserve"> above shows average traffic </w:t>
      </w:r>
      <w:r>
        <w:rPr>
          <w:rFonts w:ascii="Calibri" w:hAnsi="Calibri" w:cs="Calibri"/>
          <w:i/>
          <w:iCs/>
          <w:sz w:val="22"/>
          <w:szCs w:val="22"/>
        </w:rPr>
        <w:t>and Actual Mean Temperature (in F)</w:t>
      </w:r>
    </w:p>
    <w:p w14:paraId="4061E425" w14:textId="77777777" w:rsidR="00286906" w:rsidRPr="00FC7384" w:rsidRDefault="00286906" w:rsidP="00FC7384">
      <w:pPr>
        <w:pStyle w:val="NormalWeb"/>
        <w:spacing w:before="0" w:beforeAutospacing="0" w:after="0" w:afterAutospacing="0"/>
        <w:rPr>
          <w:rFonts w:ascii="Calibri" w:hAnsi="Calibri" w:cs="Calibri"/>
          <w:i/>
          <w:iCs/>
          <w:sz w:val="22"/>
          <w:szCs w:val="22"/>
        </w:rPr>
      </w:pPr>
    </w:p>
    <w:p w14:paraId="56556855" w14:textId="2F018558" w:rsidR="00FC7384" w:rsidRPr="00FC7384" w:rsidRDefault="00FC7384" w:rsidP="00FC7384">
      <w:pPr>
        <w:pStyle w:val="NormalWeb"/>
        <w:spacing w:before="0" w:beforeAutospacing="0" w:after="0" w:afterAutospacing="0"/>
        <w:rPr>
          <w:rFonts w:ascii="Calibri" w:hAnsi="Calibri" w:cs="Calibri"/>
          <w:sz w:val="22"/>
          <w:szCs w:val="22"/>
        </w:rPr>
      </w:pPr>
      <w:r>
        <w:rPr>
          <w:rFonts w:ascii="Calibri" w:hAnsi="Calibri" w:cs="Calibri"/>
          <w:sz w:val="22"/>
          <w:szCs w:val="22"/>
        </w:rPr>
        <w:t>- Cleaning the data by handling missing values, data types, and consistency issues.</w:t>
      </w:r>
    </w:p>
    <w:p w14:paraId="49B505BC" w14:textId="6D9A5FAD" w:rsidR="00FC7384" w:rsidRDefault="00FC7384" w:rsidP="00FC7384">
      <w:pPr>
        <w:pStyle w:val="NormalWeb"/>
        <w:rPr>
          <w:ins w:id="794" w:author="kunnu vrma" w:date="2024-05-19T04:22:00Z" w16du:dateUtc="2024-05-19T11:22:00Z"/>
        </w:rPr>
      </w:pPr>
      <w:r w:rsidRPr="00767129">
        <w:rPr>
          <w:rFonts w:ascii="Calibri" w:hAnsi="Calibri" w:cs="Calibri"/>
          <w:noProof/>
          <w:sz w:val="22"/>
          <w:szCs w:val="22"/>
        </w:rPr>
        <w:drawing>
          <wp:inline distT="0" distB="0" distL="0" distR="0" wp14:anchorId="3C908F2C" wp14:editId="3357AC0E">
            <wp:extent cx="5943600" cy="3271520"/>
            <wp:effectExtent l="0" t="0" r="0" b="5080"/>
            <wp:docPr id="628309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9510" name="Picture 1" descr="A computer screen shot of a program&#10;&#10;Description automatically generated"/>
                    <pic:cNvPicPr/>
                  </pic:nvPicPr>
                  <pic:blipFill>
                    <a:blip r:embed="rId13"/>
                    <a:stretch>
                      <a:fillRect/>
                    </a:stretch>
                  </pic:blipFill>
                  <pic:spPr>
                    <a:xfrm>
                      <a:off x="0" y="0"/>
                      <a:ext cx="5943600" cy="3271520"/>
                    </a:xfrm>
                    <a:prstGeom prst="rect">
                      <a:avLst/>
                    </a:prstGeom>
                  </pic:spPr>
                </pic:pic>
              </a:graphicData>
            </a:graphic>
          </wp:inline>
        </w:drawing>
      </w:r>
    </w:p>
    <w:p w14:paraId="076DDA34" w14:textId="30471F0A" w:rsidR="00286906" w:rsidRDefault="00286906" w:rsidP="00286906">
      <w:pPr>
        <w:pStyle w:val="Caption"/>
        <w:pPrChange w:id="795" w:author="kunnu vrma" w:date="2024-05-19T04:22:00Z" w16du:dateUtc="2024-05-19T11:22:00Z">
          <w:pPr>
            <w:pStyle w:val="NormalWeb"/>
          </w:pPr>
        </w:pPrChange>
      </w:pPr>
      <w:bookmarkStart w:id="796" w:name="_Toc166994067"/>
      <w:bookmarkStart w:id="797" w:name="_Toc166994209"/>
      <w:bookmarkStart w:id="798" w:name="_Toc167041508"/>
      <w:ins w:id="799" w:author="kunnu vrma" w:date="2024-05-19T04:22:00Z" w16du:dateUtc="2024-05-19T11:22:00Z">
        <w:r>
          <w:lastRenderedPageBreak/>
          <w:t xml:space="preserve">Figure </w:t>
        </w:r>
        <w:r>
          <w:fldChar w:fldCharType="begin"/>
        </w:r>
        <w:r>
          <w:instrText xml:space="preserve"> SEQ Figure \* ARABIC </w:instrText>
        </w:r>
      </w:ins>
      <w:r>
        <w:fldChar w:fldCharType="separate"/>
      </w:r>
      <w:ins w:id="800" w:author="kunnu vrma" w:date="2024-05-19T20:04:00Z" w16du:dateUtc="2024-05-20T03:04:00Z">
        <w:r w:rsidR="00CB18E6">
          <w:rPr>
            <w:noProof/>
          </w:rPr>
          <w:t>5</w:t>
        </w:r>
      </w:ins>
      <w:ins w:id="801" w:author="kunnu vrma" w:date="2024-05-19T04:22:00Z" w16du:dateUtc="2024-05-19T11:22:00Z">
        <w:r>
          <w:fldChar w:fldCharType="end"/>
        </w:r>
        <w:r>
          <w:t xml:space="preserve">: </w:t>
        </w:r>
      </w:ins>
      <w:ins w:id="802" w:author="kunnu vrma" w:date="2024-05-19T04:23:00Z" w16du:dateUtc="2024-05-19T11:23:00Z">
        <w:r>
          <w:t>Cleaning by checking missing values and duplicates in the merged traffic-weather data</w:t>
        </w:r>
      </w:ins>
      <w:bookmarkEnd w:id="796"/>
      <w:bookmarkEnd w:id="797"/>
      <w:bookmarkEnd w:id="798"/>
    </w:p>
    <w:p w14:paraId="416410AB" w14:textId="57EE575D" w:rsidR="00767129" w:rsidRPr="00D87AEF" w:rsidRDefault="00FC7384" w:rsidP="00FC7384">
      <w:pPr>
        <w:pStyle w:val="NormalWeb"/>
        <w:rPr>
          <w:rFonts w:asciiTheme="minorHAnsi" w:hAnsiTheme="minorHAnsi" w:cstheme="minorHAnsi"/>
          <w:sz w:val="22"/>
          <w:szCs w:val="22"/>
          <w:rPrChange w:id="803" w:author="kunnu vrma" w:date="2024-05-19T19:51:00Z" w16du:dateUtc="2024-05-20T02:51:00Z">
            <w:rPr>
              <w:rFonts w:asciiTheme="minorHAnsi" w:hAnsiTheme="minorHAnsi" w:cstheme="minorHAnsi"/>
              <w:i/>
              <w:iCs/>
              <w:sz w:val="22"/>
              <w:szCs w:val="22"/>
            </w:rPr>
          </w:rPrChange>
        </w:rPr>
      </w:pPr>
      <w:r w:rsidRPr="00D87AEF">
        <w:rPr>
          <w:rFonts w:asciiTheme="minorHAnsi" w:hAnsiTheme="minorHAnsi" w:cstheme="minorHAnsi"/>
          <w:sz w:val="22"/>
          <w:szCs w:val="22"/>
          <w:rPrChange w:id="804" w:author="kunnu vrma" w:date="2024-05-19T19:51:00Z" w16du:dateUtc="2024-05-20T02:51:00Z">
            <w:rPr>
              <w:rFonts w:asciiTheme="minorHAnsi" w:hAnsiTheme="minorHAnsi" w:cstheme="minorHAnsi"/>
              <w:i/>
              <w:iCs/>
              <w:sz w:val="22"/>
              <w:szCs w:val="22"/>
            </w:rPr>
          </w:rPrChange>
        </w:rPr>
        <w:t>The code snippet above shows that the data is first checked for missing values and duplicates to access and clean later for visualization purposes.</w:t>
      </w:r>
    </w:p>
    <w:p w14:paraId="70E5089B"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881CAB" w14:textId="650D0D08" w:rsidR="0001082F" w:rsidRPr="00FC7384" w:rsidRDefault="0001082F" w:rsidP="0001082F">
      <w:pPr>
        <w:pStyle w:val="NormalWeb"/>
        <w:spacing w:before="0" w:beforeAutospacing="0" w:after="0" w:afterAutospacing="0"/>
        <w:rPr>
          <w:rFonts w:ascii="Calibri" w:hAnsi="Calibri" w:cs="Calibri"/>
          <w:b/>
          <w:bCs/>
          <w:sz w:val="22"/>
          <w:szCs w:val="22"/>
        </w:rPr>
      </w:pPr>
      <w:r w:rsidRPr="00FC7384">
        <w:rPr>
          <w:rFonts w:ascii="Calibri" w:hAnsi="Calibri" w:cs="Calibri"/>
          <w:b/>
          <w:bCs/>
          <w:sz w:val="22"/>
          <w:szCs w:val="22"/>
        </w:rPr>
        <w:t>Real-time Insights:</w:t>
      </w:r>
    </w:p>
    <w:p w14:paraId="09C0976D" w14:textId="17FDF39B" w:rsidR="0001082F" w:rsidRDefault="00767129"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This Project</w:t>
      </w:r>
      <w:r w:rsidR="0001082F">
        <w:rPr>
          <w:rFonts w:ascii="Calibri" w:hAnsi="Calibri" w:cs="Calibri"/>
          <w:sz w:val="22"/>
          <w:szCs w:val="22"/>
        </w:rPr>
        <w:t xml:space="preserve"> also provide real-time insights to users through a web application powered by Flask and APIs. This functionality includes:</w:t>
      </w:r>
    </w:p>
    <w:p w14:paraId="182AD06A" w14:textId="730EE3F3" w:rsidR="00A422BE" w:rsidRDefault="00A422BE" w:rsidP="0001082F">
      <w:pPr>
        <w:pStyle w:val="NormalWeb"/>
        <w:spacing w:before="0" w:beforeAutospacing="0" w:after="0" w:afterAutospacing="0"/>
        <w:rPr>
          <w:rFonts w:ascii="Calibri" w:hAnsi="Calibri" w:cs="Calibri"/>
          <w:sz w:val="22"/>
          <w:szCs w:val="22"/>
        </w:rPr>
      </w:pPr>
    </w:p>
    <w:p w14:paraId="716B403D" w14:textId="77777777" w:rsidR="00A422BE" w:rsidRDefault="00A422BE" w:rsidP="0001082F">
      <w:pPr>
        <w:pStyle w:val="NormalWeb"/>
        <w:spacing w:before="0" w:beforeAutospacing="0" w:after="0" w:afterAutospacing="0"/>
        <w:rPr>
          <w:rFonts w:ascii="Calibri" w:hAnsi="Calibri" w:cs="Calibri"/>
          <w:sz w:val="22"/>
          <w:szCs w:val="22"/>
        </w:rPr>
      </w:pPr>
    </w:p>
    <w:p w14:paraId="338EFC97" w14:textId="36133C76" w:rsidR="00A422BE" w:rsidRDefault="00A422BE" w:rsidP="0001082F">
      <w:pPr>
        <w:pStyle w:val="NormalWeb"/>
        <w:spacing w:before="0" w:beforeAutospacing="0" w:after="0" w:afterAutospacing="0"/>
        <w:rPr>
          <w:ins w:id="805" w:author="kunnu vrma" w:date="2024-05-19T04:23:00Z" w16du:dateUtc="2024-05-19T11:23:00Z"/>
          <w:rFonts w:ascii="Calibri" w:hAnsi="Calibri" w:cs="Calibri"/>
          <w:sz w:val="22"/>
          <w:szCs w:val="22"/>
        </w:rPr>
      </w:pPr>
      <w:r w:rsidRPr="00A422BE">
        <w:rPr>
          <w:rFonts w:ascii="Calibri" w:hAnsi="Calibri" w:cs="Calibri"/>
          <w:noProof/>
          <w:sz w:val="22"/>
          <w:szCs w:val="22"/>
        </w:rPr>
        <w:drawing>
          <wp:inline distT="0" distB="0" distL="0" distR="0" wp14:anchorId="1B034858" wp14:editId="2FC32D02">
            <wp:extent cx="5943600" cy="2519680"/>
            <wp:effectExtent l="0" t="0" r="0" b="0"/>
            <wp:docPr id="289464516" name="Picture 1" descr="A map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4516" name="Picture 1" descr="A map with black text&#10;&#10;Description automatically generated"/>
                    <pic:cNvPicPr/>
                  </pic:nvPicPr>
                  <pic:blipFill>
                    <a:blip r:embed="rId14"/>
                    <a:stretch>
                      <a:fillRect/>
                    </a:stretch>
                  </pic:blipFill>
                  <pic:spPr>
                    <a:xfrm>
                      <a:off x="0" y="0"/>
                      <a:ext cx="5943600" cy="2519680"/>
                    </a:xfrm>
                    <a:prstGeom prst="rect">
                      <a:avLst/>
                    </a:prstGeom>
                  </pic:spPr>
                </pic:pic>
              </a:graphicData>
            </a:graphic>
          </wp:inline>
        </w:drawing>
      </w:r>
    </w:p>
    <w:p w14:paraId="7261AAD9" w14:textId="77777777" w:rsidR="00286906" w:rsidRDefault="00286906" w:rsidP="0001082F">
      <w:pPr>
        <w:pStyle w:val="NormalWeb"/>
        <w:spacing w:before="0" w:beforeAutospacing="0" w:after="0" w:afterAutospacing="0"/>
        <w:rPr>
          <w:ins w:id="806" w:author="kunnu vrma" w:date="2024-05-19T04:23:00Z" w16du:dateUtc="2024-05-19T11:23:00Z"/>
          <w:rFonts w:ascii="Calibri" w:hAnsi="Calibri" w:cs="Calibri"/>
          <w:sz w:val="22"/>
          <w:szCs w:val="22"/>
        </w:rPr>
      </w:pPr>
    </w:p>
    <w:p w14:paraId="6239C945" w14:textId="334F1A6F" w:rsidR="00286906" w:rsidRDefault="00286906" w:rsidP="00286906">
      <w:pPr>
        <w:pStyle w:val="Caption"/>
        <w:rPr>
          <w:rFonts w:ascii="Calibri" w:hAnsi="Calibri" w:cs="Calibri"/>
          <w:sz w:val="22"/>
          <w:szCs w:val="22"/>
        </w:rPr>
        <w:pPrChange w:id="807" w:author="kunnu vrma" w:date="2024-05-19T04:23:00Z" w16du:dateUtc="2024-05-19T11:23:00Z">
          <w:pPr>
            <w:pStyle w:val="NormalWeb"/>
            <w:spacing w:before="0" w:beforeAutospacing="0" w:after="0" w:afterAutospacing="0"/>
          </w:pPr>
        </w:pPrChange>
      </w:pPr>
      <w:bookmarkStart w:id="808" w:name="_Toc166994068"/>
      <w:bookmarkStart w:id="809" w:name="_Toc166994210"/>
      <w:bookmarkStart w:id="810" w:name="_Toc167041509"/>
      <w:ins w:id="811" w:author="kunnu vrma" w:date="2024-05-19T04:23:00Z" w16du:dateUtc="2024-05-19T11:23:00Z">
        <w:r>
          <w:t xml:space="preserve">Figure </w:t>
        </w:r>
        <w:r>
          <w:fldChar w:fldCharType="begin"/>
        </w:r>
        <w:r>
          <w:instrText xml:space="preserve"> SEQ Figure \* ARABIC </w:instrText>
        </w:r>
      </w:ins>
      <w:r>
        <w:fldChar w:fldCharType="separate"/>
      </w:r>
      <w:ins w:id="812" w:author="kunnu vrma" w:date="2024-05-19T20:04:00Z" w16du:dateUtc="2024-05-20T03:04:00Z">
        <w:r w:rsidR="00CB18E6">
          <w:rPr>
            <w:noProof/>
          </w:rPr>
          <w:t>6</w:t>
        </w:r>
      </w:ins>
      <w:ins w:id="813" w:author="kunnu vrma" w:date="2024-05-19T04:23:00Z" w16du:dateUtc="2024-05-19T11:23:00Z">
        <w:r>
          <w:fldChar w:fldCharType="end"/>
        </w:r>
        <w:r>
          <w:t>: Real-time traffic insights cater</w:t>
        </w:r>
      </w:ins>
      <w:ins w:id="814" w:author="kunnu vrma" w:date="2024-05-19T04:24:00Z" w16du:dateUtc="2024-05-19T11:24:00Z">
        <w:r>
          <w:t>ed on the basis of Origin, destination, and arrival time input by the user.</w:t>
        </w:r>
      </w:ins>
      <w:bookmarkEnd w:id="808"/>
      <w:bookmarkEnd w:id="809"/>
      <w:bookmarkEnd w:id="810"/>
    </w:p>
    <w:p w14:paraId="000E43A6" w14:textId="77777777" w:rsidR="00A422BE" w:rsidRDefault="00A422BE" w:rsidP="0001082F">
      <w:pPr>
        <w:pStyle w:val="NormalWeb"/>
        <w:spacing w:before="0" w:beforeAutospacing="0" w:after="0" w:afterAutospacing="0"/>
        <w:rPr>
          <w:rFonts w:ascii="Calibri" w:hAnsi="Calibri" w:cs="Calibri"/>
          <w:sz w:val="22"/>
          <w:szCs w:val="22"/>
        </w:rPr>
      </w:pPr>
    </w:p>
    <w:p w14:paraId="3C7DF92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Fetching real-time weather data based on the user's location using the OpenWeatherMap API.</w:t>
      </w:r>
    </w:p>
    <w:p w14:paraId="47CB3A3C"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Retrieving real-time traffic data, including duration and congestion levels between two locations, via the Google Maps API.</w:t>
      </w:r>
    </w:p>
    <w:p w14:paraId="5A85E21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Suggesting an optimal departure time for reaching a destination by a desired arrival time.</w:t>
      </w:r>
    </w:p>
    <w:p w14:paraId="5D3E90F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Providing alternative routes and traffic incidents near the user's location for route planning.</w:t>
      </w:r>
    </w:p>
    <w:p w14:paraId="0F64C2BD" w14:textId="77777777" w:rsidR="00A422BE" w:rsidRDefault="00A422BE" w:rsidP="0001082F">
      <w:pPr>
        <w:pStyle w:val="NormalWeb"/>
        <w:spacing w:before="0" w:beforeAutospacing="0" w:after="0" w:afterAutospacing="0"/>
        <w:rPr>
          <w:rFonts w:ascii="Calibri" w:hAnsi="Calibri" w:cs="Calibri"/>
          <w:sz w:val="22"/>
          <w:szCs w:val="22"/>
        </w:rPr>
      </w:pPr>
    </w:p>
    <w:p w14:paraId="55A1FBE5" w14:textId="30F24237" w:rsidR="00A422BE" w:rsidRDefault="00A422BE" w:rsidP="0001082F">
      <w:pPr>
        <w:pStyle w:val="NormalWeb"/>
        <w:spacing w:before="0" w:beforeAutospacing="0" w:after="0" w:afterAutospacing="0"/>
        <w:rPr>
          <w:ins w:id="815" w:author="kunnu vrma" w:date="2024-05-19T04:24:00Z" w16du:dateUtc="2024-05-19T11:24:00Z"/>
          <w:rFonts w:ascii="Calibri" w:hAnsi="Calibri" w:cs="Calibri"/>
          <w:sz w:val="22"/>
          <w:szCs w:val="22"/>
        </w:rPr>
      </w:pPr>
      <w:r w:rsidRPr="00A422BE">
        <w:rPr>
          <w:rFonts w:ascii="Calibri" w:hAnsi="Calibri" w:cs="Calibri"/>
          <w:noProof/>
          <w:sz w:val="22"/>
          <w:szCs w:val="22"/>
        </w:rPr>
        <w:lastRenderedPageBreak/>
        <w:drawing>
          <wp:inline distT="0" distB="0" distL="0" distR="0" wp14:anchorId="58E2FB91" wp14:editId="58C20D34">
            <wp:extent cx="5943600" cy="3811270"/>
            <wp:effectExtent l="0" t="0" r="0" b="0"/>
            <wp:docPr id="473030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0861" name="Picture 1" descr="A screen shot of a computer program&#10;&#10;Description automatically generated"/>
                    <pic:cNvPicPr/>
                  </pic:nvPicPr>
                  <pic:blipFill>
                    <a:blip r:embed="rId15"/>
                    <a:stretch>
                      <a:fillRect/>
                    </a:stretch>
                  </pic:blipFill>
                  <pic:spPr>
                    <a:xfrm>
                      <a:off x="0" y="0"/>
                      <a:ext cx="5943600" cy="3811270"/>
                    </a:xfrm>
                    <a:prstGeom prst="rect">
                      <a:avLst/>
                    </a:prstGeom>
                  </pic:spPr>
                </pic:pic>
              </a:graphicData>
            </a:graphic>
          </wp:inline>
        </w:drawing>
      </w:r>
    </w:p>
    <w:p w14:paraId="16B549A5" w14:textId="77777777" w:rsidR="00286906" w:rsidRDefault="00286906" w:rsidP="0001082F">
      <w:pPr>
        <w:pStyle w:val="NormalWeb"/>
        <w:spacing w:before="0" w:beforeAutospacing="0" w:after="0" w:afterAutospacing="0"/>
        <w:rPr>
          <w:ins w:id="816" w:author="kunnu vrma" w:date="2024-05-19T04:24:00Z" w16du:dateUtc="2024-05-19T11:24:00Z"/>
          <w:rFonts w:ascii="Calibri" w:hAnsi="Calibri" w:cs="Calibri"/>
          <w:sz w:val="22"/>
          <w:szCs w:val="22"/>
        </w:rPr>
      </w:pPr>
    </w:p>
    <w:p w14:paraId="017D8DA7" w14:textId="585D0532" w:rsidR="00286906" w:rsidRDefault="00286906" w:rsidP="00286906">
      <w:pPr>
        <w:pStyle w:val="Caption"/>
        <w:rPr>
          <w:rFonts w:ascii="Calibri" w:hAnsi="Calibri" w:cs="Calibri"/>
          <w:sz w:val="22"/>
          <w:szCs w:val="22"/>
        </w:rPr>
        <w:pPrChange w:id="817" w:author="kunnu vrma" w:date="2024-05-19T04:24:00Z" w16du:dateUtc="2024-05-19T11:24:00Z">
          <w:pPr>
            <w:pStyle w:val="NormalWeb"/>
            <w:spacing w:before="0" w:beforeAutospacing="0" w:after="0" w:afterAutospacing="0"/>
          </w:pPr>
        </w:pPrChange>
      </w:pPr>
      <w:bookmarkStart w:id="818" w:name="_Toc166994069"/>
      <w:bookmarkStart w:id="819" w:name="_Toc166994211"/>
      <w:bookmarkStart w:id="820" w:name="_Toc167041510"/>
      <w:ins w:id="821" w:author="kunnu vrma" w:date="2024-05-19T04:24:00Z" w16du:dateUtc="2024-05-19T11:24:00Z">
        <w:r>
          <w:t xml:space="preserve">Figure </w:t>
        </w:r>
        <w:r>
          <w:fldChar w:fldCharType="begin"/>
        </w:r>
        <w:r>
          <w:instrText xml:space="preserve"> SEQ Figure \* ARABIC </w:instrText>
        </w:r>
      </w:ins>
      <w:r>
        <w:fldChar w:fldCharType="separate"/>
      </w:r>
      <w:ins w:id="822" w:author="kunnu vrma" w:date="2024-05-19T20:04:00Z" w16du:dateUtc="2024-05-20T03:04:00Z">
        <w:r w:rsidR="00CB18E6">
          <w:rPr>
            <w:noProof/>
          </w:rPr>
          <w:t>7</w:t>
        </w:r>
      </w:ins>
      <w:ins w:id="823" w:author="kunnu vrma" w:date="2024-05-19T04:24:00Z" w16du:dateUtc="2024-05-19T11:24:00Z">
        <w:r>
          <w:fldChar w:fldCharType="end"/>
        </w:r>
        <w:r>
          <w:t xml:space="preserve">: </w:t>
        </w:r>
      </w:ins>
      <w:ins w:id="824" w:author="kunnu vrma" w:date="2024-05-19T04:25:00Z" w16du:dateUtc="2024-05-19T11:25:00Z">
        <w:r>
          <w:t>functions asking user to input 3 values for desired real-time traffic results</w:t>
        </w:r>
      </w:ins>
      <w:bookmarkEnd w:id="818"/>
      <w:bookmarkEnd w:id="819"/>
      <w:bookmarkEnd w:id="820"/>
    </w:p>
    <w:p w14:paraId="11935D4F" w14:textId="77777777" w:rsidR="00FC7384" w:rsidRDefault="00FC7384" w:rsidP="0001082F">
      <w:pPr>
        <w:pStyle w:val="NormalWeb"/>
        <w:spacing w:before="0" w:beforeAutospacing="0" w:after="0" w:afterAutospacing="0"/>
        <w:rPr>
          <w:rFonts w:ascii="Calibri" w:hAnsi="Calibri" w:cs="Calibri"/>
          <w:sz w:val="22"/>
          <w:szCs w:val="22"/>
        </w:rPr>
      </w:pPr>
    </w:p>
    <w:p w14:paraId="129D399C" w14:textId="789413B8" w:rsidR="00FC7384" w:rsidRPr="00FC7384" w:rsidRDefault="00FC7384"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The following code snippet above shows that the user inputs are taken to collect the real-time traffic and weather data and insights</w:t>
      </w:r>
      <w:r>
        <w:rPr>
          <w:rFonts w:ascii="Calibri" w:hAnsi="Calibri" w:cs="Calibri"/>
          <w:i/>
          <w:iCs/>
          <w:sz w:val="22"/>
          <w:szCs w:val="22"/>
        </w:rPr>
        <w:t>.</w:t>
      </w:r>
    </w:p>
    <w:p w14:paraId="155A1C33" w14:textId="77777777" w:rsidR="00A422BE" w:rsidRDefault="00A422BE" w:rsidP="0001082F">
      <w:pPr>
        <w:pStyle w:val="NormalWeb"/>
        <w:spacing w:before="0" w:beforeAutospacing="0" w:after="0" w:afterAutospacing="0"/>
        <w:rPr>
          <w:rFonts w:ascii="Calibri" w:hAnsi="Calibri" w:cs="Calibri"/>
          <w:sz w:val="22"/>
          <w:szCs w:val="22"/>
        </w:rPr>
      </w:pPr>
    </w:p>
    <w:p w14:paraId="444B8DE6"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Fetching and displaying real-time public transit data, enabling users to explore transit options.</w:t>
      </w:r>
    </w:p>
    <w:p w14:paraId="218F7F4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The Flask web application handles user requests, processes data using APIs, and returns JSON responses containing actionable insights.</w:t>
      </w:r>
    </w:p>
    <w:p w14:paraId="2CE0D379" w14:textId="043BE3BB" w:rsidR="00A422BE" w:rsidRDefault="00FC7384" w:rsidP="0001082F">
      <w:pPr>
        <w:pStyle w:val="NormalWeb"/>
        <w:spacing w:before="0" w:beforeAutospacing="0" w:after="0" w:afterAutospacing="0"/>
        <w:rPr>
          <w:ins w:id="825" w:author="kunnu vrma" w:date="2024-05-19T04:25:00Z" w16du:dateUtc="2024-05-19T11:25:00Z"/>
          <w:rFonts w:ascii="Calibri" w:hAnsi="Calibri" w:cs="Calibri"/>
          <w:sz w:val="22"/>
          <w:szCs w:val="22"/>
        </w:rPr>
      </w:pPr>
      <w:r w:rsidRPr="00A422BE">
        <w:rPr>
          <w:rFonts w:ascii="Calibri" w:hAnsi="Calibri" w:cs="Calibri"/>
          <w:noProof/>
          <w:sz w:val="22"/>
          <w:szCs w:val="22"/>
        </w:rPr>
        <w:lastRenderedPageBreak/>
        <w:drawing>
          <wp:inline distT="0" distB="0" distL="0" distR="0" wp14:anchorId="089C31D6" wp14:editId="6B309B5B">
            <wp:extent cx="3822700" cy="2611770"/>
            <wp:effectExtent l="0" t="0" r="6350" b="0"/>
            <wp:docPr id="1129287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7909" name="Picture 1" descr="A screenshot of a computer program&#10;&#10;Description automatically generated"/>
                    <pic:cNvPicPr/>
                  </pic:nvPicPr>
                  <pic:blipFill>
                    <a:blip r:embed="rId16"/>
                    <a:stretch>
                      <a:fillRect/>
                    </a:stretch>
                  </pic:blipFill>
                  <pic:spPr>
                    <a:xfrm>
                      <a:off x="0" y="0"/>
                      <a:ext cx="3822942" cy="2611935"/>
                    </a:xfrm>
                    <a:prstGeom prst="rect">
                      <a:avLst/>
                    </a:prstGeom>
                  </pic:spPr>
                </pic:pic>
              </a:graphicData>
            </a:graphic>
          </wp:inline>
        </w:drawing>
      </w:r>
    </w:p>
    <w:p w14:paraId="67C3A34E" w14:textId="77777777" w:rsidR="00286906" w:rsidRDefault="00286906" w:rsidP="0001082F">
      <w:pPr>
        <w:pStyle w:val="NormalWeb"/>
        <w:spacing w:before="0" w:beforeAutospacing="0" w:after="0" w:afterAutospacing="0"/>
        <w:rPr>
          <w:ins w:id="826" w:author="kunnu vrma" w:date="2024-05-19T04:25:00Z" w16du:dateUtc="2024-05-19T11:25:00Z"/>
          <w:rFonts w:ascii="Calibri" w:hAnsi="Calibri" w:cs="Calibri"/>
          <w:sz w:val="22"/>
          <w:szCs w:val="22"/>
        </w:rPr>
      </w:pPr>
    </w:p>
    <w:p w14:paraId="534A2DFD" w14:textId="2033F398" w:rsidR="00286906" w:rsidRDefault="00286906" w:rsidP="00286906">
      <w:pPr>
        <w:pStyle w:val="Caption"/>
        <w:rPr>
          <w:rFonts w:ascii="Calibri" w:hAnsi="Calibri" w:cs="Calibri"/>
          <w:sz w:val="22"/>
          <w:szCs w:val="22"/>
        </w:rPr>
        <w:pPrChange w:id="827" w:author="kunnu vrma" w:date="2024-05-19T04:25:00Z" w16du:dateUtc="2024-05-19T11:25:00Z">
          <w:pPr>
            <w:pStyle w:val="NormalWeb"/>
            <w:spacing w:before="0" w:beforeAutospacing="0" w:after="0" w:afterAutospacing="0"/>
          </w:pPr>
        </w:pPrChange>
      </w:pPr>
      <w:bookmarkStart w:id="828" w:name="_Toc166994070"/>
      <w:bookmarkStart w:id="829" w:name="_Toc166994212"/>
      <w:bookmarkStart w:id="830" w:name="_Toc167041511"/>
      <w:ins w:id="831" w:author="kunnu vrma" w:date="2024-05-19T04:25:00Z" w16du:dateUtc="2024-05-19T11:25:00Z">
        <w:r>
          <w:t xml:space="preserve">Figure </w:t>
        </w:r>
        <w:r>
          <w:fldChar w:fldCharType="begin"/>
        </w:r>
        <w:r>
          <w:instrText xml:space="preserve"> SEQ Figure \* ARABIC </w:instrText>
        </w:r>
      </w:ins>
      <w:r>
        <w:fldChar w:fldCharType="separate"/>
      </w:r>
      <w:ins w:id="832" w:author="kunnu vrma" w:date="2024-05-19T20:04:00Z" w16du:dateUtc="2024-05-20T03:04:00Z">
        <w:r w:rsidR="00CB18E6">
          <w:rPr>
            <w:noProof/>
          </w:rPr>
          <w:t>8</w:t>
        </w:r>
      </w:ins>
      <w:ins w:id="833" w:author="kunnu vrma" w:date="2024-05-19T04:25:00Z" w16du:dateUtc="2024-05-19T11:25:00Z">
        <w:r>
          <w:fldChar w:fldCharType="end"/>
        </w:r>
        <w:r>
          <w:t>: P</w:t>
        </w:r>
      </w:ins>
      <w:ins w:id="834" w:author="kunnu vrma" w:date="2024-05-19T04:26:00Z" w16du:dateUtc="2024-05-19T11:26:00Z">
        <w:r>
          <w:t>ython code showing flask app’s structure of 3 pages and how they are interlinked</w:t>
        </w:r>
      </w:ins>
      <w:bookmarkEnd w:id="828"/>
      <w:bookmarkEnd w:id="829"/>
      <w:bookmarkEnd w:id="830"/>
    </w:p>
    <w:p w14:paraId="31187F05" w14:textId="7AF3368F" w:rsidR="00A422BE" w:rsidRDefault="00A422BE" w:rsidP="0001082F">
      <w:pPr>
        <w:pStyle w:val="NormalWeb"/>
        <w:spacing w:before="0" w:beforeAutospacing="0" w:after="0" w:afterAutospacing="0"/>
        <w:rPr>
          <w:rFonts w:ascii="Calibri" w:hAnsi="Calibri" w:cs="Calibri"/>
          <w:sz w:val="22"/>
          <w:szCs w:val="22"/>
        </w:rPr>
      </w:pPr>
    </w:p>
    <w:p w14:paraId="73DBD000" w14:textId="600B58C3" w:rsidR="00FC7384" w:rsidRPr="00FC7384" w:rsidRDefault="00FC7384"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 xml:space="preserve">The code snippet above shows </w:t>
      </w:r>
      <w:del w:id="835" w:author="kunnu vrma" w:date="2024-05-19T14:14:00Z" w16du:dateUtc="2024-05-19T21:14:00Z">
        <w:r w:rsidRPr="00FC7384" w:rsidDel="00495C6D">
          <w:rPr>
            <w:rFonts w:ascii="Calibri" w:hAnsi="Calibri" w:cs="Calibri"/>
            <w:i/>
            <w:iCs/>
            <w:sz w:val="22"/>
            <w:szCs w:val="22"/>
          </w:rPr>
          <w:delText>3</w:delText>
        </w:r>
      </w:del>
      <w:ins w:id="836" w:author="kunnu vrma" w:date="2024-05-19T14:14:00Z" w16du:dateUtc="2024-05-19T21:14:00Z">
        <w:r w:rsidR="00495C6D" w:rsidRPr="00FC7384">
          <w:rPr>
            <w:rFonts w:ascii="Calibri" w:hAnsi="Calibri" w:cs="Calibri"/>
            <w:i/>
            <w:iCs/>
            <w:sz w:val="22"/>
            <w:szCs w:val="22"/>
          </w:rPr>
          <w:t>three</w:t>
        </w:r>
      </w:ins>
      <w:r w:rsidRPr="00FC7384">
        <w:rPr>
          <w:rFonts w:ascii="Calibri" w:hAnsi="Calibri" w:cs="Calibri"/>
          <w:i/>
          <w:iCs/>
          <w:sz w:val="22"/>
          <w:szCs w:val="22"/>
        </w:rPr>
        <w:t xml:space="preserve"> pages of the flask app and how they are rendered to produce the flask app dashboard.</w:t>
      </w:r>
    </w:p>
    <w:p w14:paraId="5D4D64D8" w14:textId="77777777" w:rsidR="00FC7384" w:rsidRDefault="00FC7384" w:rsidP="0001082F">
      <w:pPr>
        <w:pStyle w:val="NormalWeb"/>
        <w:spacing w:before="0" w:beforeAutospacing="0" w:after="0" w:afterAutospacing="0"/>
        <w:rPr>
          <w:rFonts w:ascii="Calibri" w:hAnsi="Calibri" w:cs="Calibri"/>
          <w:sz w:val="22"/>
          <w:szCs w:val="22"/>
        </w:rPr>
      </w:pPr>
    </w:p>
    <w:p w14:paraId="1913A98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5A8F5C" w14:textId="1CBB03C9"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By combining historical data analysis with real-time insights, </w:t>
      </w:r>
      <w:del w:id="837" w:author="kunnu vrma" w:date="2024-05-19T14:20:00Z" w16du:dateUtc="2024-05-19T21:20:00Z">
        <w:r w:rsidDel="005253DA">
          <w:rPr>
            <w:rFonts w:ascii="Calibri" w:hAnsi="Calibri" w:cs="Calibri"/>
            <w:sz w:val="22"/>
            <w:szCs w:val="22"/>
          </w:rPr>
          <w:delText xml:space="preserve">our </w:delText>
        </w:r>
      </w:del>
      <w:ins w:id="838" w:author="kunnu vrma" w:date="2024-05-19T14:20:00Z" w16du:dateUtc="2024-05-19T21:20:00Z">
        <w:r w:rsidR="005253DA">
          <w:rPr>
            <w:rFonts w:ascii="Calibri" w:hAnsi="Calibri" w:cs="Calibri"/>
            <w:sz w:val="22"/>
            <w:szCs w:val="22"/>
          </w:rPr>
          <w:t>this</w:t>
        </w:r>
        <w:r w:rsidR="005253DA">
          <w:rPr>
            <w:rFonts w:ascii="Calibri" w:hAnsi="Calibri" w:cs="Calibri"/>
            <w:sz w:val="22"/>
            <w:szCs w:val="22"/>
          </w:rPr>
          <w:t xml:space="preserve"> </w:t>
        </w:r>
      </w:ins>
      <w:r>
        <w:rPr>
          <w:rFonts w:ascii="Calibri" w:hAnsi="Calibri" w:cs="Calibri"/>
          <w:sz w:val="22"/>
          <w:szCs w:val="22"/>
        </w:rPr>
        <w:t>project aims to empower users with the information needed to make informed decisions and optimize their commuting experience.</w:t>
      </w:r>
    </w:p>
    <w:p w14:paraId="0191EED2" w14:textId="77777777" w:rsidR="00A422BE" w:rsidRDefault="00A422BE" w:rsidP="0001082F">
      <w:pPr>
        <w:pStyle w:val="NormalWeb"/>
        <w:spacing w:before="0" w:beforeAutospacing="0" w:after="0" w:afterAutospacing="0"/>
        <w:rPr>
          <w:rFonts w:ascii="Calibri" w:hAnsi="Calibri" w:cs="Calibri"/>
          <w:sz w:val="22"/>
          <w:szCs w:val="22"/>
        </w:rPr>
      </w:pPr>
    </w:p>
    <w:p w14:paraId="0FF36FA2" w14:textId="090E59C5" w:rsidR="00A422BE" w:rsidRDefault="00A422BE" w:rsidP="0001082F">
      <w:pPr>
        <w:pStyle w:val="NormalWeb"/>
        <w:spacing w:before="0" w:beforeAutospacing="0" w:after="0" w:afterAutospacing="0"/>
        <w:rPr>
          <w:ins w:id="839" w:author="kunnu vrma" w:date="2024-05-19T04:26:00Z" w16du:dateUtc="2024-05-19T11:26:00Z"/>
          <w:rFonts w:ascii="Calibri" w:hAnsi="Calibri" w:cs="Calibri"/>
          <w:sz w:val="22"/>
          <w:szCs w:val="22"/>
        </w:rPr>
      </w:pPr>
      <w:r w:rsidRPr="00A422BE">
        <w:rPr>
          <w:rFonts w:ascii="Calibri" w:hAnsi="Calibri" w:cs="Calibri"/>
          <w:noProof/>
          <w:sz w:val="22"/>
          <w:szCs w:val="22"/>
        </w:rPr>
        <w:drawing>
          <wp:inline distT="0" distB="0" distL="0" distR="0" wp14:anchorId="06968BB9" wp14:editId="75628B46">
            <wp:extent cx="5943600" cy="2055495"/>
            <wp:effectExtent l="0" t="0" r="0" b="1905"/>
            <wp:docPr id="13569742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429" name="Picture 1" descr="A screenshot of a web page&#10;&#10;Description automatically generated"/>
                    <pic:cNvPicPr/>
                  </pic:nvPicPr>
                  <pic:blipFill>
                    <a:blip r:embed="rId17"/>
                    <a:stretch>
                      <a:fillRect/>
                    </a:stretch>
                  </pic:blipFill>
                  <pic:spPr>
                    <a:xfrm>
                      <a:off x="0" y="0"/>
                      <a:ext cx="5943600" cy="2055495"/>
                    </a:xfrm>
                    <a:prstGeom prst="rect">
                      <a:avLst/>
                    </a:prstGeom>
                  </pic:spPr>
                </pic:pic>
              </a:graphicData>
            </a:graphic>
          </wp:inline>
        </w:drawing>
      </w:r>
    </w:p>
    <w:p w14:paraId="224C53F3" w14:textId="77777777" w:rsidR="00286906" w:rsidRDefault="00286906" w:rsidP="0001082F">
      <w:pPr>
        <w:pStyle w:val="NormalWeb"/>
        <w:spacing w:before="0" w:beforeAutospacing="0" w:after="0" w:afterAutospacing="0"/>
        <w:rPr>
          <w:ins w:id="840" w:author="kunnu vrma" w:date="2024-05-19T04:26:00Z" w16du:dateUtc="2024-05-19T11:26:00Z"/>
          <w:rFonts w:ascii="Calibri" w:hAnsi="Calibri" w:cs="Calibri"/>
          <w:sz w:val="22"/>
          <w:szCs w:val="22"/>
        </w:rPr>
      </w:pPr>
    </w:p>
    <w:p w14:paraId="2CC88AAB" w14:textId="245FD420" w:rsidR="00286906" w:rsidRDefault="00286906" w:rsidP="00286906">
      <w:pPr>
        <w:pStyle w:val="Caption"/>
        <w:rPr>
          <w:rFonts w:ascii="Calibri" w:hAnsi="Calibri" w:cs="Calibri"/>
          <w:sz w:val="22"/>
          <w:szCs w:val="22"/>
        </w:rPr>
        <w:pPrChange w:id="841" w:author="kunnu vrma" w:date="2024-05-19T04:26:00Z" w16du:dateUtc="2024-05-19T11:26:00Z">
          <w:pPr>
            <w:pStyle w:val="NormalWeb"/>
            <w:spacing w:before="0" w:beforeAutospacing="0" w:after="0" w:afterAutospacing="0"/>
          </w:pPr>
        </w:pPrChange>
      </w:pPr>
      <w:bookmarkStart w:id="842" w:name="_Toc166994071"/>
      <w:bookmarkStart w:id="843" w:name="_Toc166994213"/>
      <w:bookmarkStart w:id="844" w:name="_Toc167041512"/>
      <w:ins w:id="845" w:author="kunnu vrma" w:date="2024-05-19T04:26:00Z" w16du:dateUtc="2024-05-19T11:26:00Z">
        <w:r>
          <w:t xml:space="preserve">Figure </w:t>
        </w:r>
        <w:r>
          <w:fldChar w:fldCharType="begin"/>
        </w:r>
        <w:r>
          <w:instrText xml:space="preserve"> SEQ Figure \* ARABIC </w:instrText>
        </w:r>
      </w:ins>
      <w:r>
        <w:fldChar w:fldCharType="separate"/>
      </w:r>
      <w:ins w:id="846" w:author="kunnu vrma" w:date="2024-05-19T20:04:00Z" w16du:dateUtc="2024-05-20T03:04:00Z">
        <w:r w:rsidR="00CB18E6">
          <w:rPr>
            <w:noProof/>
          </w:rPr>
          <w:t>9</w:t>
        </w:r>
      </w:ins>
      <w:ins w:id="847" w:author="kunnu vrma" w:date="2024-05-19T04:26:00Z" w16du:dateUtc="2024-05-19T11:26:00Z">
        <w:r>
          <w:fldChar w:fldCharType="end"/>
        </w:r>
        <w:r>
          <w:t>: Home page of the Web application</w:t>
        </w:r>
      </w:ins>
      <w:bookmarkEnd w:id="842"/>
      <w:bookmarkEnd w:id="843"/>
      <w:bookmarkEnd w:id="844"/>
    </w:p>
    <w:p w14:paraId="6EFA04F7" w14:textId="77777777" w:rsidR="00FC7384" w:rsidRDefault="00FC7384" w:rsidP="0001082F">
      <w:pPr>
        <w:pStyle w:val="NormalWeb"/>
        <w:spacing w:before="0" w:beforeAutospacing="0" w:after="0" w:afterAutospacing="0"/>
        <w:rPr>
          <w:rFonts w:ascii="Calibri" w:hAnsi="Calibri" w:cs="Calibri"/>
          <w:sz w:val="22"/>
          <w:szCs w:val="22"/>
        </w:rPr>
      </w:pPr>
    </w:p>
    <w:p w14:paraId="1B9EC28B" w14:textId="3F7FB8DB" w:rsidR="00FC7384" w:rsidRPr="00816651" w:rsidRDefault="00FC7384" w:rsidP="0001082F">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t xml:space="preserve">The screenshot above shows that the Dashboard caters to both side of the </w:t>
      </w:r>
      <w:r w:rsidR="00816651" w:rsidRPr="00816651">
        <w:rPr>
          <w:rFonts w:ascii="Calibri" w:hAnsi="Calibri" w:cs="Calibri"/>
          <w:i/>
          <w:iCs/>
          <w:sz w:val="22"/>
          <w:szCs w:val="22"/>
        </w:rPr>
        <w:t>data insights, both Real-time and Historical.</w:t>
      </w:r>
    </w:p>
    <w:p w14:paraId="073A799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566B8B" w14:textId="1C6D1989" w:rsidR="0001082F" w:rsidRPr="00816651" w:rsidRDefault="0001082F" w:rsidP="0001082F">
      <w:pPr>
        <w:pStyle w:val="NormalWeb"/>
        <w:spacing w:before="0" w:beforeAutospacing="0" w:after="0" w:afterAutospacing="0"/>
        <w:rPr>
          <w:rFonts w:ascii="Calibri" w:hAnsi="Calibri" w:cs="Calibri"/>
          <w:b/>
          <w:bCs/>
          <w:sz w:val="22"/>
          <w:szCs w:val="22"/>
        </w:rPr>
      </w:pPr>
      <w:r w:rsidRPr="00816651">
        <w:rPr>
          <w:rFonts w:ascii="Calibri" w:hAnsi="Calibri" w:cs="Calibri"/>
          <w:b/>
          <w:bCs/>
          <w:sz w:val="22"/>
          <w:szCs w:val="22"/>
        </w:rPr>
        <w:t>Real-Time Insights and API Integration</w:t>
      </w:r>
    </w:p>
    <w:p w14:paraId="3368925B" w14:textId="77777777" w:rsidR="0001082F" w:rsidRPr="00A422BE" w:rsidRDefault="0001082F" w:rsidP="0001082F">
      <w:pPr>
        <w:pStyle w:val="NormalWeb"/>
        <w:spacing w:before="0" w:beforeAutospacing="0" w:after="0" w:afterAutospacing="0"/>
        <w:rPr>
          <w:rFonts w:ascii="Calibri" w:hAnsi="Calibri" w:cs="Calibri"/>
          <w:i/>
          <w:iCs/>
          <w:sz w:val="22"/>
          <w:szCs w:val="22"/>
        </w:rPr>
      </w:pPr>
      <w:r w:rsidRPr="00A422BE">
        <w:rPr>
          <w:rFonts w:ascii="Calibri" w:hAnsi="Calibri" w:cs="Calibri"/>
          <w:i/>
          <w:iCs/>
          <w:sz w:val="22"/>
          <w:szCs w:val="22"/>
        </w:rPr>
        <w:t> </w:t>
      </w:r>
    </w:p>
    <w:p w14:paraId="4DC38540" w14:textId="68A696F4" w:rsidR="0001082F" w:rsidRPr="00816651" w:rsidRDefault="0001082F" w:rsidP="0001082F">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lastRenderedPageBreak/>
        <w:t>Real-Time Traffic and Weather Insights</w:t>
      </w:r>
    </w:p>
    <w:p w14:paraId="60DBBA1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7E2BDD"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In the context of traffic management and optimization, real-time insights play a crucial role in understanding current traffic conditions and making informed decisions. This section focuses on integrating APIs to gather real-time traffic and weather data, providing users with valuable insights for route planning and decision-making.</w:t>
      </w:r>
    </w:p>
    <w:p w14:paraId="4B65A9A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29785B" w14:textId="70D6A082" w:rsidR="0001082F" w:rsidRPr="00A422BE" w:rsidRDefault="0001082F" w:rsidP="0001082F">
      <w:pPr>
        <w:pStyle w:val="NormalWeb"/>
        <w:spacing w:before="0" w:beforeAutospacing="0" w:after="0" w:afterAutospacing="0"/>
        <w:rPr>
          <w:rFonts w:ascii="Calibri" w:hAnsi="Calibri" w:cs="Calibri"/>
          <w:i/>
          <w:iCs/>
          <w:sz w:val="22"/>
          <w:szCs w:val="22"/>
        </w:rPr>
      </w:pPr>
      <w:r w:rsidRPr="00A422BE">
        <w:rPr>
          <w:rFonts w:ascii="Calibri" w:hAnsi="Calibri" w:cs="Calibri"/>
          <w:i/>
          <w:iCs/>
          <w:sz w:val="22"/>
          <w:szCs w:val="22"/>
        </w:rPr>
        <w:t>Integration of Google Maps API for Traffic Data</w:t>
      </w:r>
    </w:p>
    <w:p w14:paraId="4FFAFFF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3B914E" w14:textId="2D41F180"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first step involves integrating the Google Maps API to retrieve real-time traffic data. </w:t>
      </w:r>
      <w:del w:id="848" w:author="kunnu vrma" w:date="2024-05-19T14:34:00Z" w16du:dateUtc="2024-05-19T21:34:00Z">
        <w:r w:rsidDel="002F685D">
          <w:rPr>
            <w:rFonts w:ascii="Calibri" w:hAnsi="Calibri" w:cs="Calibri"/>
            <w:sz w:val="22"/>
            <w:szCs w:val="22"/>
          </w:rPr>
          <w:delText>By leveraging this API, we can obtain</w:delText>
        </w:r>
      </w:del>
      <w:ins w:id="849" w:author="kunnu vrma" w:date="2024-05-19T14:34:00Z" w16du:dateUtc="2024-05-19T21:34:00Z">
        <w:r w:rsidR="002F685D">
          <w:rPr>
            <w:rFonts w:ascii="Calibri" w:hAnsi="Calibri" w:cs="Calibri"/>
            <w:sz w:val="22"/>
            <w:szCs w:val="22"/>
          </w:rPr>
          <w:t>Enabling different services shown below from Google Maps API will provide additional</w:t>
        </w:r>
      </w:ins>
      <w:r>
        <w:rPr>
          <w:rFonts w:ascii="Calibri" w:hAnsi="Calibri" w:cs="Calibri"/>
          <w:sz w:val="22"/>
          <w:szCs w:val="22"/>
        </w:rPr>
        <w:t xml:space="preserve"> information about travel times, congestion levels, and alternative routes between specified locations.</w:t>
      </w:r>
    </w:p>
    <w:p w14:paraId="304AD47F" w14:textId="77777777" w:rsidR="0001082F" w:rsidRDefault="0001082F" w:rsidP="0001082F"/>
    <w:p w14:paraId="21539A92" w14:textId="096F5D9C" w:rsidR="00854DFA" w:rsidRDefault="00854DFA" w:rsidP="0001082F">
      <w:pPr>
        <w:rPr>
          <w:ins w:id="850" w:author="kunnu vrma" w:date="2024-05-19T04:27:00Z" w16du:dateUtc="2024-05-19T11:27:00Z"/>
        </w:rPr>
      </w:pPr>
      <w:r w:rsidRPr="00854DFA">
        <w:rPr>
          <w:noProof/>
        </w:rPr>
        <w:drawing>
          <wp:inline distT="0" distB="0" distL="0" distR="0" wp14:anchorId="1066E0E6" wp14:editId="494D31D3">
            <wp:extent cx="5943600" cy="1514475"/>
            <wp:effectExtent l="0" t="0" r="0" b="9525"/>
            <wp:docPr id="198725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4667" name="Picture 1" descr="A screenshot of a computer&#10;&#10;Description automatically generated"/>
                    <pic:cNvPicPr/>
                  </pic:nvPicPr>
                  <pic:blipFill>
                    <a:blip r:embed="rId18"/>
                    <a:stretch>
                      <a:fillRect/>
                    </a:stretch>
                  </pic:blipFill>
                  <pic:spPr>
                    <a:xfrm>
                      <a:off x="0" y="0"/>
                      <a:ext cx="5943600" cy="1514475"/>
                    </a:xfrm>
                    <a:prstGeom prst="rect">
                      <a:avLst/>
                    </a:prstGeom>
                  </pic:spPr>
                </pic:pic>
              </a:graphicData>
            </a:graphic>
          </wp:inline>
        </w:drawing>
      </w:r>
    </w:p>
    <w:p w14:paraId="69EE750F" w14:textId="45108F6A" w:rsidR="00286906" w:rsidRDefault="00286906" w:rsidP="00286906">
      <w:pPr>
        <w:pStyle w:val="Caption"/>
        <w:pPrChange w:id="851" w:author="kunnu vrma" w:date="2024-05-19T04:27:00Z" w16du:dateUtc="2024-05-19T11:27:00Z">
          <w:pPr/>
        </w:pPrChange>
      </w:pPr>
      <w:bookmarkStart w:id="852" w:name="_Toc166994072"/>
      <w:bookmarkStart w:id="853" w:name="_Toc166994214"/>
      <w:bookmarkStart w:id="854" w:name="_Toc167041513"/>
      <w:ins w:id="855" w:author="kunnu vrma" w:date="2024-05-19T04:27:00Z" w16du:dateUtc="2024-05-19T11:27:00Z">
        <w:r>
          <w:t xml:space="preserve">Figure </w:t>
        </w:r>
        <w:r>
          <w:fldChar w:fldCharType="begin"/>
        </w:r>
        <w:r>
          <w:instrText xml:space="preserve"> SEQ Figure \* ARABIC </w:instrText>
        </w:r>
      </w:ins>
      <w:r>
        <w:fldChar w:fldCharType="separate"/>
      </w:r>
      <w:ins w:id="856" w:author="kunnu vrma" w:date="2024-05-19T20:04:00Z" w16du:dateUtc="2024-05-20T03:04:00Z">
        <w:r w:rsidR="00CB18E6">
          <w:rPr>
            <w:noProof/>
          </w:rPr>
          <w:t>10</w:t>
        </w:r>
      </w:ins>
      <w:ins w:id="857" w:author="kunnu vrma" w:date="2024-05-19T04:27:00Z" w16du:dateUtc="2024-05-19T11:27:00Z">
        <w:r>
          <w:fldChar w:fldCharType="end"/>
        </w:r>
        <w:r>
          <w:t>: google APIs &amp; Services activ</w:t>
        </w:r>
      </w:ins>
      <w:ins w:id="858" w:author="kunnu vrma" w:date="2024-05-19T04:28:00Z" w16du:dateUtc="2024-05-19T11:28:00Z">
        <w:r>
          <w:t>ated</w:t>
        </w:r>
      </w:ins>
      <w:ins w:id="859" w:author="kunnu vrma" w:date="2024-05-19T04:27:00Z" w16du:dateUtc="2024-05-19T11:27:00Z">
        <w:r>
          <w:t xml:space="preserve"> to collect real-time data</w:t>
        </w:r>
      </w:ins>
      <w:ins w:id="860" w:author="kunnu vrma" w:date="2024-05-19T04:28:00Z" w16du:dateUtc="2024-05-19T11:28:00Z">
        <w:r>
          <w:t xml:space="preserve"> and insights</w:t>
        </w:r>
      </w:ins>
      <w:bookmarkEnd w:id="852"/>
      <w:bookmarkEnd w:id="853"/>
      <w:bookmarkEnd w:id="854"/>
    </w:p>
    <w:p w14:paraId="5FBE4CD5" w14:textId="2F39FCC1" w:rsidR="00816651" w:rsidRPr="00D87AEF" w:rsidRDefault="00816651" w:rsidP="0001082F">
      <w:pPr>
        <w:rPr>
          <w:rPrChange w:id="861" w:author="kunnu vrma" w:date="2024-05-19T19:51:00Z" w16du:dateUtc="2024-05-20T02:51:00Z">
            <w:rPr>
              <w:i/>
              <w:iCs/>
            </w:rPr>
          </w:rPrChange>
        </w:rPr>
      </w:pPr>
      <w:r w:rsidRPr="00D87AEF">
        <w:rPr>
          <w:rPrChange w:id="862" w:author="kunnu vrma" w:date="2024-05-19T19:51:00Z" w16du:dateUtc="2024-05-20T02:51:00Z">
            <w:rPr>
              <w:i/>
              <w:iCs/>
            </w:rPr>
          </w:rPrChange>
        </w:rPr>
        <w:t>The screenshot above shows the APIs and services Google Maps is working on to collect and deliver different traffic insights such as Directions, Public Transit Data etc.</w:t>
      </w:r>
    </w:p>
    <w:p w14:paraId="6CE5DC9C" w14:textId="77777777" w:rsidR="00854DFA" w:rsidRDefault="00854DFA" w:rsidP="0001082F"/>
    <w:p w14:paraId="2F21B5F6" w14:textId="129F8873" w:rsidR="00854DFA" w:rsidRDefault="00854DFA" w:rsidP="0001082F">
      <w:pPr>
        <w:rPr>
          <w:ins w:id="863" w:author="kunnu vrma" w:date="2024-05-19T04:28:00Z" w16du:dateUtc="2024-05-19T11:28:00Z"/>
        </w:rPr>
      </w:pPr>
      <w:r w:rsidRPr="00854DFA">
        <w:rPr>
          <w:noProof/>
        </w:rPr>
        <w:lastRenderedPageBreak/>
        <w:drawing>
          <wp:inline distT="0" distB="0" distL="0" distR="0" wp14:anchorId="0D425635" wp14:editId="3570CF7E">
            <wp:extent cx="5943600" cy="3571240"/>
            <wp:effectExtent l="0" t="0" r="0" b="0"/>
            <wp:docPr id="19617482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8296" name="Picture 1" descr="A computer screen shot of a program code&#10;&#10;Description automatically generated"/>
                    <pic:cNvPicPr/>
                  </pic:nvPicPr>
                  <pic:blipFill>
                    <a:blip r:embed="rId19"/>
                    <a:stretch>
                      <a:fillRect/>
                    </a:stretch>
                  </pic:blipFill>
                  <pic:spPr>
                    <a:xfrm>
                      <a:off x="0" y="0"/>
                      <a:ext cx="5943600" cy="3571240"/>
                    </a:xfrm>
                    <a:prstGeom prst="rect">
                      <a:avLst/>
                    </a:prstGeom>
                  </pic:spPr>
                </pic:pic>
              </a:graphicData>
            </a:graphic>
          </wp:inline>
        </w:drawing>
      </w:r>
    </w:p>
    <w:p w14:paraId="37F0C795" w14:textId="13DB8037" w:rsidR="00392890" w:rsidRDefault="00392890" w:rsidP="00392890">
      <w:pPr>
        <w:pStyle w:val="Caption"/>
        <w:pPrChange w:id="864" w:author="kunnu vrma" w:date="2024-05-19T04:28:00Z" w16du:dateUtc="2024-05-19T11:28:00Z">
          <w:pPr/>
        </w:pPrChange>
      </w:pPr>
      <w:bookmarkStart w:id="865" w:name="_Toc166994073"/>
      <w:bookmarkStart w:id="866" w:name="_Toc166994215"/>
      <w:bookmarkStart w:id="867" w:name="_Toc167041514"/>
      <w:ins w:id="868" w:author="kunnu vrma" w:date="2024-05-19T04:28:00Z" w16du:dateUtc="2024-05-19T11:28:00Z">
        <w:r>
          <w:t xml:space="preserve">Figure </w:t>
        </w:r>
        <w:r>
          <w:fldChar w:fldCharType="begin"/>
        </w:r>
        <w:r>
          <w:instrText xml:space="preserve"> SEQ Figure \* ARABIC </w:instrText>
        </w:r>
      </w:ins>
      <w:r>
        <w:fldChar w:fldCharType="separate"/>
      </w:r>
      <w:ins w:id="869" w:author="kunnu vrma" w:date="2024-05-19T20:04:00Z" w16du:dateUtc="2024-05-20T03:04:00Z">
        <w:r w:rsidR="00CB18E6">
          <w:rPr>
            <w:noProof/>
          </w:rPr>
          <w:t>11</w:t>
        </w:r>
      </w:ins>
      <w:ins w:id="870" w:author="kunnu vrma" w:date="2024-05-19T04:28:00Z" w16du:dateUtc="2024-05-19T11:28:00Z">
        <w:r>
          <w:fldChar w:fldCharType="end"/>
        </w:r>
        <w:r>
          <w:t>: Conversion of JSON output from APIs to human readable format for Web app</w:t>
        </w:r>
      </w:ins>
      <w:bookmarkEnd w:id="865"/>
      <w:bookmarkEnd w:id="866"/>
      <w:bookmarkEnd w:id="867"/>
    </w:p>
    <w:p w14:paraId="57F2EFD0" w14:textId="623C73B5" w:rsidR="00854DFA" w:rsidRPr="00D87AEF" w:rsidRDefault="00816651" w:rsidP="0001082F">
      <w:pPr>
        <w:rPr>
          <w:rPrChange w:id="871" w:author="kunnu vrma" w:date="2024-05-19T19:51:00Z" w16du:dateUtc="2024-05-20T02:51:00Z">
            <w:rPr>
              <w:i/>
              <w:iCs/>
            </w:rPr>
          </w:rPrChange>
        </w:rPr>
      </w:pPr>
      <w:r w:rsidRPr="00D87AEF">
        <w:rPr>
          <w:rPrChange w:id="872" w:author="kunnu vrma" w:date="2024-05-19T19:51:00Z" w16du:dateUtc="2024-05-20T02:51:00Z">
            <w:rPr>
              <w:i/>
              <w:iCs/>
            </w:rPr>
          </w:rPrChange>
        </w:rPr>
        <w:t>The code snippet above shows how the requests from Google are collected and then transformed into human readable format for the Web App</w:t>
      </w:r>
    </w:p>
    <w:p w14:paraId="3B7BEFC6"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This function sends a request to the Google Maps API with the origin and destination addresses, along with parameters for real-time traffic information. It retrieves details such as distance, duration, and congestion level.</w:t>
      </w:r>
    </w:p>
    <w:p w14:paraId="1CAA5C11"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AC98C" w14:textId="6117BF6C" w:rsidR="00854DFA" w:rsidRPr="00854DFA" w:rsidRDefault="00854DFA" w:rsidP="00854DFA">
      <w:pPr>
        <w:pStyle w:val="NormalWeb"/>
        <w:spacing w:before="0" w:beforeAutospacing="0" w:after="0" w:afterAutospacing="0"/>
        <w:rPr>
          <w:rFonts w:ascii="Calibri" w:hAnsi="Calibri" w:cs="Calibri"/>
          <w:i/>
          <w:iCs/>
          <w:sz w:val="22"/>
          <w:szCs w:val="22"/>
        </w:rPr>
      </w:pPr>
      <w:r w:rsidRPr="00854DFA">
        <w:rPr>
          <w:rFonts w:ascii="Calibri" w:hAnsi="Calibri" w:cs="Calibri"/>
          <w:i/>
          <w:iCs/>
          <w:sz w:val="22"/>
          <w:szCs w:val="22"/>
        </w:rPr>
        <w:t>Integration of OpenWeatherMap API for Weather Data</w:t>
      </w:r>
      <w:r>
        <w:rPr>
          <w:rFonts w:ascii="Calibri" w:hAnsi="Calibri" w:cs="Calibri"/>
          <w:i/>
          <w:iCs/>
          <w:sz w:val="22"/>
          <w:szCs w:val="22"/>
        </w:rPr>
        <w:t>:</w:t>
      </w:r>
    </w:p>
    <w:p w14:paraId="2332E3BE"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7A85E" w14:textId="69A2D5BA"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addition to traffic data, weather conditions significantly impact road conditions and traffic flow. Integrating the OpenWeatherMap API allows </w:t>
      </w:r>
      <w:del w:id="873" w:author="kunnu vrma" w:date="2024-05-19T14:36:00Z" w16du:dateUtc="2024-05-19T21:36:00Z">
        <w:r w:rsidDel="002F685D">
          <w:rPr>
            <w:rFonts w:ascii="Calibri" w:hAnsi="Calibri" w:cs="Calibri"/>
            <w:sz w:val="22"/>
            <w:szCs w:val="22"/>
          </w:rPr>
          <w:delText xml:space="preserve">us </w:delText>
        </w:r>
      </w:del>
      <w:ins w:id="874" w:author="kunnu vrma" w:date="2024-05-19T14:36:00Z" w16du:dateUtc="2024-05-19T21:36:00Z">
        <w:r w:rsidR="002F685D">
          <w:rPr>
            <w:rFonts w:ascii="Calibri" w:hAnsi="Calibri" w:cs="Calibri"/>
            <w:sz w:val="22"/>
            <w:szCs w:val="22"/>
          </w:rPr>
          <w:t>the app</w:t>
        </w:r>
        <w:r w:rsidR="002F685D">
          <w:rPr>
            <w:rFonts w:ascii="Calibri" w:hAnsi="Calibri" w:cs="Calibri"/>
            <w:sz w:val="22"/>
            <w:szCs w:val="22"/>
          </w:rPr>
          <w:t xml:space="preserve"> </w:t>
        </w:r>
      </w:ins>
      <w:r>
        <w:rPr>
          <w:rFonts w:ascii="Calibri" w:hAnsi="Calibri" w:cs="Calibri"/>
          <w:sz w:val="22"/>
          <w:szCs w:val="22"/>
        </w:rPr>
        <w:t>to obtain real-time weather information for a specified location.</w:t>
      </w:r>
    </w:p>
    <w:p w14:paraId="3ED758C2" w14:textId="77777777" w:rsidR="00854DFA" w:rsidRDefault="00854DFA" w:rsidP="0001082F"/>
    <w:p w14:paraId="4369154A" w14:textId="4859C6BD" w:rsidR="00854DFA" w:rsidRDefault="00854DFA" w:rsidP="0001082F">
      <w:pPr>
        <w:rPr>
          <w:ins w:id="875" w:author="kunnu vrma" w:date="2024-05-19T04:29:00Z" w16du:dateUtc="2024-05-19T11:29:00Z"/>
        </w:rPr>
      </w:pPr>
      <w:r w:rsidRPr="00854DFA">
        <w:rPr>
          <w:noProof/>
        </w:rPr>
        <w:lastRenderedPageBreak/>
        <w:drawing>
          <wp:inline distT="0" distB="0" distL="0" distR="0" wp14:anchorId="372A0F0A" wp14:editId="4F079DFA">
            <wp:extent cx="5943600" cy="1861820"/>
            <wp:effectExtent l="0" t="0" r="0" b="5080"/>
            <wp:docPr id="124372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1335" name="Picture 1" descr="A screenshot of a computer&#10;&#10;Description automatically generated"/>
                    <pic:cNvPicPr/>
                  </pic:nvPicPr>
                  <pic:blipFill>
                    <a:blip r:embed="rId20"/>
                    <a:stretch>
                      <a:fillRect/>
                    </a:stretch>
                  </pic:blipFill>
                  <pic:spPr>
                    <a:xfrm>
                      <a:off x="0" y="0"/>
                      <a:ext cx="5943600" cy="1861820"/>
                    </a:xfrm>
                    <a:prstGeom prst="rect">
                      <a:avLst/>
                    </a:prstGeom>
                  </pic:spPr>
                </pic:pic>
              </a:graphicData>
            </a:graphic>
          </wp:inline>
        </w:drawing>
      </w:r>
    </w:p>
    <w:p w14:paraId="2E8BCF26" w14:textId="09418C44" w:rsidR="00392890" w:rsidRDefault="00392890" w:rsidP="00392890">
      <w:pPr>
        <w:pStyle w:val="Caption"/>
        <w:pPrChange w:id="876" w:author="kunnu vrma" w:date="2024-05-19T04:29:00Z" w16du:dateUtc="2024-05-19T11:29:00Z">
          <w:pPr/>
        </w:pPrChange>
      </w:pPr>
      <w:bookmarkStart w:id="877" w:name="_Toc166994074"/>
      <w:bookmarkStart w:id="878" w:name="_Toc166994216"/>
      <w:bookmarkStart w:id="879" w:name="_Toc167041515"/>
      <w:ins w:id="880" w:author="kunnu vrma" w:date="2024-05-19T04:29:00Z" w16du:dateUtc="2024-05-19T11:29:00Z">
        <w:r>
          <w:t xml:space="preserve">Figure </w:t>
        </w:r>
        <w:r>
          <w:fldChar w:fldCharType="begin"/>
        </w:r>
        <w:r>
          <w:instrText xml:space="preserve"> SEQ Figure \* ARABIC </w:instrText>
        </w:r>
      </w:ins>
      <w:r>
        <w:fldChar w:fldCharType="separate"/>
      </w:r>
      <w:ins w:id="881" w:author="kunnu vrma" w:date="2024-05-19T20:04:00Z" w16du:dateUtc="2024-05-20T03:04:00Z">
        <w:r w:rsidR="00CB18E6">
          <w:rPr>
            <w:noProof/>
          </w:rPr>
          <w:t>12</w:t>
        </w:r>
      </w:ins>
      <w:ins w:id="882" w:author="kunnu vrma" w:date="2024-05-19T04:29:00Z" w16du:dateUtc="2024-05-19T11:29:00Z">
        <w:r>
          <w:fldChar w:fldCharType="end"/>
        </w:r>
        <w:r>
          <w:t>: API keys for the OpenWeatherMap API</w:t>
        </w:r>
      </w:ins>
      <w:bookmarkEnd w:id="877"/>
      <w:bookmarkEnd w:id="878"/>
      <w:bookmarkEnd w:id="879"/>
    </w:p>
    <w:p w14:paraId="7BBC4DA5" w14:textId="52D77ECD" w:rsidR="00816651" w:rsidRPr="00D87AEF" w:rsidRDefault="00816651" w:rsidP="0001082F">
      <w:pPr>
        <w:rPr>
          <w:rPrChange w:id="883" w:author="kunnu vrma" w:date="2024-05-19T19:52:00Z" w16du:dateUtc="2024-05-20T02:52:00Z">
            <w:rPr>
              <w:i/>
              <w:iCs/>
            </w:rPr>
          </w:rPrChange>
        </w:rPr>
      </w:pPr>
      <w:r w:rsidRPr="00D87AEF">
        <w:rPr>
          <w:rPrChange w:id="884" w:author="kunnu vrma" w:date="2024-05-19T19:52:00Z" w16du:dateUtc="2024-05-20T02:52:00Z">
            <w:rPr>
              <w:i/>
              <w:iCs/>
            </w:rPr>
          </w:rPrChange>
        </w:rPr>
        <w:t>The screenshot above shows the API from OpenWeatherMap is active.</w:t>
      </w:r>
    </w:p>
    <w:p w14:paraId="42F41CC8" w14:textId="084614D3" w:rsidR="00854DFA" w:rsidRDefault="00854DFA" w:rsidP="0001082F">
      <w:pPr>
        <w:rPr>
          <w:ins w:id="885" w:author="kunnu vrma" w:date="2024-05-19T04:29:00Z" w16du:dateUtc="2024-05-19T11:29:00Z"/>
        </w:rPr>
      </w:pPr>
      <w:r w:rsidRPr="00854DFA">
        <w:rPr>
          <w:noProof/>
        </w:rPr>
        <w:drawing>
          <wp:inline distT="0" distB="0" distL="0" distR="0" wp14:anchorId="0399A498" wp14:editId="7D529E7F">
            <wp:extent cx="5943600" cy="3819525"/>
            <wp:effectExtent l="0" t="0" r="0" b="9525"/>
            <wp:docPr id="1919842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42241" name="Picture 1" descr="A screen shot of a computer code&#10;&#10;Description automatically generated"/>
                    <pic:cNvPicPr/>
                  </pic:nvPicPr>
                  <pic:blipFill>
                    <a:blip r:embed="rId21"/>
                    <a:stretch>
                      <a:fillRect/>
                    </a:stretch>
                  </pic:blipFill>
                  <pic:spPr>
                    <a:xfrm>
                      <a:off x="0" y="0"/>
                      <a:ext cx="5943600" cy="3819525"/>
                    </a:xfrm>
                    <a:prstGeom prst="rect">
                      <a:avLst/>
                    </a:prstGeom>
                  </pic:spPr>
                </pic:pic>
              </a:graphicData>
            </a:graphic>
          </wp:inline>
        </w:drawing>
      </w:r>
    </w:p>
    <w:p w14:paraId="0FFF0618" w14:textId="1F6E1956" w:rsidR="00392890" w:rsidRDefault="00392890" w:rsidP="00392890">
      <w:pPr>
        <w:pStyle w:val="Caption"/>
        <w:pPrChange w:id="886" w:author="kunnu vrma" w:date="2024-05-19T04:30:00Z" w16du:dateUtc="2024-05-19T11:30:00Z">
          <w:pPr/>
        </w:pPrChange>
      </w:pPr>
      <w:bookmarkStart w:id="887" w:name="_Toc166994075"/>
      <w:bookmarkStart w:id="888" w:name="_Toc166994217"/>
      <w:bookmarkStart w:id="889" w:name="_Toc167041516"/>
      <w:ins w:id="890" w:author="kunnu vrma" w:date="2024-05-19T04:30:00Z" w16du:dateUtc="2024-05-19T11:30:00Z">
        <w:r>
          <w:t xml:space="preserve">Figure </w:t>
        </w:r>
        <w:r>
          <w:fldChar w:fldCharType="begin"/>
        </w:r>
        <w:r>
          <w:instrText xml:space="preserve"> SEQ Figure \* ARABIC </w:instrText>
        </w:r>
      </w:ins>
      <w:r>
        <w:fldChar w:fldCharType="separate"/>
      </w:r>
      <w:ins w:id="891" w:author="kunnu vrma" w:date="2024-05-19T20:04:00Z" w16du:dateUtc="2024-05-20T03:04:00Z">
        <w:r w:rsidR="00CB18E6">
          <w:rPr>
            <w:noProof/>
          </w:rPr>
          <w:t>13</w:t>
        </w:r>
      </w:ins>
      <w:ins w:id="892" w:author="kunnu vrma" w:date="2024-05-19T04:30:00Z" w16du:dateUtc="2024-05-19T11:30:00Z">
        <w:r>
          <w:fldChar w:fldCharType="end"/>
        </w:r>
        <w:r>
          <w:t>: Different weather insights pulled from the API for the app</w:t>
        </w:r>
      </w:ins>
      <w:bookmarkEnd w:id="887"/>
      <w:bookmarkEnd w:id="888"/>
      <w:bookmarkEnd w:id="889"/>
    </w:p>
    <w:p w14:paraId="4E0E6E19" w14:textId="33B8A408" w:rsidR="00854DFA" w:rsidRPr="00D87AEF" w:rsidRDefault="00854DFA" w:rsidP="00854DFA">
      <w:pPr>
        <w:pStyle w:val="NormalWeb"/>
        <w:spacing w:before="0" w:beforeAutospacing="0" w:after="0" w:afterAutospacing="0"/>
        <w:rPr>
          <w:rFonts w:ascii="Calibri" w:hAnsi="Calibri" w:cs="Calibri"/>
          <w:sz w:val="22"/>
          <w:szCs w:val="22"/>
          <w:rPrChange w:id="893" w:author="kunnu vrma" w:date="2024-05-19T19:52:00Z" w16du:dateUtc="2024-05-20T02:52:00Z">
            <w:rPr>
              <w:rFonts w:ascii="Calibri" w:hAnsi="Calibri" w:cs="Calibri"/>
              <w:i/>
              <w:iCs/>
              <w:sz w:val="22"/>
              <w:szCs w:val="22"/>
            </w:rPr>
          </w:rPrChange>
        </w:rPr>
      </w:pPr>
      <w:r w:rsidRPr="00D87AEF">
        <w:rPr>
          <w:rFonts w:ascii="Calibri" w:hAnsi="Calibri" w:cs="Calibri"/>
          <w:sz w:val="22"/>
          <w:szCs w:val="22"/>
          <w:rPrChange w:id="894" w:author="kunnu vrma" w:date="2024-05-19T19:52:00Z" w16du:dateUtc="2024-05-20T02:52:00Z">
            <w:rPr>
              <w:rFonts w:ascii="Calibri" w:hAnsi="Calibri" w:cs="Calibri"/>
              <w:i/>
              <w:iCs/>
              <w:sz w:val="22"/>
              <w:szCs w:val="22"/>
            </w:rPr>
          </w:rPrChange>
        </w:rPr>
        <w:t>This function</w:t>
      </w:r>
      <w:r w:rsidR="00816651" w:rsidRPr="00D87AEF">
        <w:rPr>
          <w:rFonts w:ascii="Calibri" w:hAnsi="Calibri" w:cs="Calibri"/>
          <w:sz w:val="22"/>
          <w:szCs w:val="22"/>
          <w:rPrChange w:id="895" w:author="kunnu vrma" w:date="2024-05-19T19:52:00Z" w16du:dateUtc="2024-05-20T02:52:00Z">
            <w:rPr>
              <w:rFonts w:ascii="Calibri" w:hAnsi="Calibri" w:cs="Calibri"/>
              <w:i/>
              <w:iCs/>
              <w:sz w:val="22"/>
              <w:szCs w:val="22"/>
            </w:rPr>
          </w:rPrChange>
        </w:rPr>
        <w:t xml:space="preserve"> shown in the code snippet above</w:t>
      </w:r>
      <w:r w:rsidRPr="00D87AEF">
        <w:rPr>
          <w:rFonts w:ascii="Calibri" w:hAnsi="Calibri" w:cs="Calibri"/>
          <w:sz w:val="22"/>
          <w:szCs w:val="22"/>
          <w:rPrChange w:id="896" w:author="kunnu vrma" w:date="2024-05-19T19:52:00Z" w16du:dateUtc="2024-05-20T02:52:00Z">
            <w:rPr>
              <w:rFonts w:ascii="Calibri" w:hAnsi="Calibri" w:cs="Calibri"/>
              <w:i/>
              <w:iCs/>
              <w:sz w:val="22"/>
              <w:szCs w:val="22"/>
            </w:rPr>
          </w:rPrChange>
        </w:rPr>
        <w:t xml:space="preserve"> sends a request to the OpenWeatherMap API with the specified city and retrieves current weather conditions such as temperature, weather description, wind speed, humidity, visibility, sunrise, and sunset times.</w:t>
      </w:r>
    </w:p>
    <w:p w14:paraId="1AA29AD6"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1AD0D7" w14:textId="77777777" w:rsidR="00854DFA" w:rsidRPr="00D87AEF" w:rsidRDefault="00854DFA" w:rsidP="00854DFA">
      <w:pPr>
        <w:pStyle w:val="NormalWeb"/>
        <w:spacing w:before="0" w:beforeAutospacing="0" w:after="0" w:afterAutospacing="0"/>
        <w:rPr>
          <w:rFonts w:ascii="Calibri" w:hAnsi="Calibri" w:cs="Calibri"/>
          <w:b/>
          <w:bCs/>
          <w:sz w:val="22"/>
          <w:szCs w:val="22"/>
          <w:rPrChange w:id="897" w:author="kunnu vrma" w:date="2024-05-19T19:52:00Z" w16du:dateUtc="2024-05-20T02:52:00Z">
            <w:rPr>
              <w:rFonts w:ascii="Calibri" w:hAnsi="Calibri" w:cs="Calibri"/>
              <w:sz w:val="22"/>
              <w:szCs w:val="22"/>
            </w:rPr>
          </w:rPrChange>
        </w:rPr>
      </w:pPr>
      <w:del w:id="898" w:author="kunnu vrma" w:date="2024-05-19T19:52:00Z" w16du:dateUtc="2024-05-20T02:52:00Z">
        <w:r w:rsidRPr="00D87AEF" w:rsidDel="00D87AEF">
          <w:rPr>
            <w:rFonts w:ascii="Calibri" w:hAnsi="Calibri" w:cs="Calibri"/>
            <w:b/>
            <w:bCs/>
            <w:sz w:val="22"/>
            <w:szCs w:val="22"/>
            <w:rPrChange w:id="899" w:author="kunnu vrma" w:date="2024-05-19T19:52:00Z" w16du:dateUtc="2024-05-20T02:52:00Z">
              <w:rPr>
                <w:rFonts w:ascii="Calibri" w:hAnsi="Calibri" w:cs="Calibri"/>
                <w:sz w:val="22"/>
                <w:szCs w:val="22"/>
              </w:rPr>
            </w:rPrChange>
          </w:rPr>
          <w:delText>**</w:delText>
        </w:r>
      </w:del>
      <w:r w:rsidRPr="00D87AEF">
        <w:rPr>
          <w:rFonts w:ascii="Calibri" w:hAnsi="Calibri" w:cs="Calibri"/>
          <w:b/>
          <w:bCs/>
          <w:sz w:val="22"/>
          <w:szCs w:val="22"/>
          <w:rPrChange w:id="900" w:author="kunnu vrma" w:date="2024-05-19T19:52:00Z" w16du:dateUtc="2024-05-20T02:52:00Z">
            <w:rPr>
              <w:rFonts w:ascii="Calibri" w:hAnsi="Calibri" w:cs="Calibri"/>
              <w:sz w:val="22"/>
              <w:szCs w:val="22"/>
            </w:rPr>
          </w:rPrChange>
        </w:rPr>
        <w:t>Insights Generation and Visualization</w:t>
      </w:r>
      <w:del w:id="901" w:author="kunnu vrma" w:date="2024-05-19T19:52:00Z" w16du:dateUtc="2024-05-20T02:52:00Z">
        <w:r w:rsidRPr="00D87AEF" w:rsidDel="00D87AEF">
          <w:rPr>
            <w:rFonts w:ascii="Calibri" w:hAnsi="Calibri" w:cs="Calibri"/>
            <w:b/>
            <w:bCs/>
            <w:sz w:val="22"/>
            <w:szCs w:val="22"/>
            <w:rPrChange w:id="902" w:author="kunnu vrma" w:date="2024-05-19T19:52:00Z" w16du:dateUtc="2024-05-20T02:52:00Z">
              <w:rPr>
                <w:rFonts w:ascii="Calibri" w:hAnsi="Calibri" w:cs="Calibri"/>
                <w:sz w:val="22"/>
                <w:szCs w:val="22"/>
              </w:rPr>
            </w:rPrChange>
          </w:rPr>
          <w:delText>**</w:delText>
        </w:r>
      </w:del>
    </w:p>
    <w:p w14:paraId="7ECAC4C8"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EC3673"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Once the real-time traffic and weather data are fetched, insights can be generated to assist users in making informed decisions. Visualization techniques such as charts and maps can enhance the presentation of these insights.</w:t>
      </w:r>
    </w:p>
    <w:p w14:paraId="57F1B51D"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BE037B" w14:textId="47DF2CAC" w:rsidR="00854DFA" w:rsidRDefault="00854DFA" w:rsidP="00854DFA">
      <w:pPr>
        <w:pStyle w:val="NormalWeb"/>
        <w:spacing w:before="0" w:beforeAutospacing="0" w:after="0" w:afterAutospacing="0"/>
        <w:rPr>
          <w:rFonts w:ascii="Calibri" w:hAnsi="Calibri" w:cs="Calibri"/>
          <w:sz w:val="22"/>
          <w:szCs w:val="22"/>
        </w:rPr>
      </w:pPr>
      <w:del w:id="903" w:author="kunnu vrma" w:date="2024-05-19T19:52:00Z" w16du:dateUtc="2024-05-20T02:52:00Z">
        <w:r w:rsidDel="00D87AEF">
          <w:rPr>
            <w:rFonts w:ascii="Calibri" w:hAnsi="Calibri" w:cs="Calibri"/>
            <w:sz w:val="22"/>
            <w:szCs w:val="22"/>
          </w:rPr>
          <w:delText>*</w:delText>
        </w:r>
      </w:del>
      <w:r>
        <w:rPr>
          <w:rFonts w:ascii="Calibri" w:hAnsi="Calibri" w:cs="Calibri"/>
          <w:sz w:val="22"/>
          <w:szCs w:val="22"/>
        </w:rPr>
        <w:t xml:space="preserve">Charts and Visualizations: </w:t>
      </w:r>
      <w:ins w:id="904" w:author="kunnu vrma" w:date="2024-05-19T14:37:00Z" w16du:dateUtc="2024-05-19T21:37:00Z">
        <w:r w:rsidR="002F685D">
          <w:rPr>
            <w:rFonts w:ascii="Calibri" w:hAnsi="Calibri" w:cs="Calibri"/>
            <w:sz w:val="22"/>
            <w:szCs w:val="22"/>
          </w:rPr>
          <w:t>All these Charts and graphs are obtained from Manipulating and visualizing the historical data</w:t>
        </w:r>
      </w:ins>
      <w:del w:id="905" w:author="kunnu vrma" w:date="2024-05-19T19:52:00Z" w16du:dateUtc="2024-05-20T02:52:00Z">
        <w:r w:rsidDel="00D87AEF">
          <w:rPr>
            <w:rFonts w:ascii="Calibri" w:hAnsi="Calibri" w:cs="Calibri"/>
            <w:sz w:val="22"/>
            <w:szCs w:val="22"/>
          </w:rPr>
          <w:delText>*</w:delText>
        </w:r>
      </w:del>
    </w:p>
    <w:p w14:paraId="0A987FBF"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6971D2" w14:textId="37707B6B"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w:t>
      </w:r>
      <w:del w:id="906" w:author="kunnu vrma" w:date="2024-05-19T19:52:00Z" w16du:dateUtc="2024-05-20T02:52:00Z">
        <w:r w:rsidDel="00D87AEF">
          <w:rPr>
            <w:rFonts w:ascii="Calibri" w:hAnsi="Calibri" w:cs="Calibri"/>
            <w:sz w:val="22"/>
            <w:szCs w:val="22"/>
          </w:rPr>
          <w:delText>**</w:delText>
        </w:r>
      </w:del>
      <w:r>
        <w:rPr>
          <w:rFonts w:ascii="Calibri" w:hAnsi="Calibri" w:cs="Calibri"/>
          <w:sz w:val="22"/>
          <w:szCs w:val="22"/>
        </w:rPr>
        <w:t xml:space="preserve">Traffic Congestion Trends: </w:t>
      </w:r>
      <w:del w:id="907" w:author="kunnu vrma" w:date="2024-05-19T19:52:00Z" w16du:dateUtc="2024-05-20T02:52:00Z">
        <w:r w:rsidDel="00D87AEF">
          <w:rPr>
            <w:rFonts w:ascii="Calibri" w:hAnsi="Calibri" w:cs="Calibri"/>
            <w:sz w:val="22"/>
            <w:szCs w:val="22"/>
          </w:rPr>
          <w:delText>**</w:delText>
        </w:r>
      </w:del>
      <w:r>
        <w:rPr>
          <w:rFonts w:ascii="Calibri" w:hAnsi="Calibri" w:cs="Calibri"/>
          <w:sz w:val="22"/>
          <w:szCs w:val="22"/>
        </w:rPr>
        <w:t xml:space="preserve"> A </w:t>
      </w:r>
      <w:del w:id="908" w:author="kunnu vrma" w:date="2024-05-19T04:45:00Z" w16du:dateUtc="2024-05-19T11:45:00Z">
        <w:r w:rsidDel="009256A0">
          <w:rPr>
            <w:rFonts w:ascii="Calibri" w:hAnsi="Calibri" w:cs="Calibri"/>
            <w:sz w:val="22"/>
            <w:szCs w:val="22"/>
          </w:rPr>
          <w:delText xml:space="preserve">line </w:delText>
        </w:r>
      </w:del>
      <w:ins w:id="909" w:author="kunnu vrma" w:date="2024-05-19T04:45:00Z" w16du:dateUtc="2024-05-19T11:45:00Z">
        <w:r w:rsidR="009256A0">
          <w:rPr>
            <w:rFonts w:ascii="Calibri" w:hAnsi="Calibri" w:cs="Calibri"/>
            <w:sz w:val="22"/>
            <w:szCs w:val="22"/>
          </w:rPr>
          <w:t>bar</w:t>
        </w:r>
        <w:r w:rsidR="009256A0">
          <w:rPr>
            <w:rFonts w:ascii="Calibri" w:hAnsi="Calibri" w:cs="Calibri"/>
            <w:sz w:val="22"/>
            <w:szCs w:val="22"/>
          </w:rPr>
          <w:t xml:space="preserve"> </w:t>
        </w:r>
      </w:ins>
      <w:r>
        <w:rPr>
          <w:rFonts w:ascii="Calibri" w:hAnsi="Calibri" w:cs="Calibri"/>
          <w:sz w:val="22"/>
          <w:szCs w:val="22"/>
        </w:rPr>
        <w:t xml:space="preserve">chart depicting the </w:t>
      </w:r>
      <w:del w:id="910" w:author="kunnu vrma" w:date="2024-05-19T04:45:00Z" w16du:dateUtc="2024-05-19T11:45:00Z">
        <w:r w:rsidDel="009256A0">
          <w:rPr>
            <w:rFonts w:ascii="Calibri" w:hAnsi="Calibri" w:cs="Calibri"/>
            <w:sz w:val="22"/>
            <w:szCs w:val="22"/>
          </w:rPr>
          <w:delText>variation of traffic congestion levels over time can provide valuable insights into peak hours and congestion patterns</w:delText>
        </w:r>
      </w:del>
      <w:ins w:id="911" w:author="kunnu vrma" w:date="2024-05-19T04:45:00Z" w16du:dateUtc="2024-05-19T11:45:00Z">
        <w:r w:rsidR="009256A0">
          <w:rPr>
            <w:rFonts w:ascii="Calibri" w:hAnsi="Calibri" w:cs="Calibri"/>
            <w:sz w:val="22"/>
            <w:szCs w:val="22"/>
          </w:rPr>
          <w:t>top 10 congested routes in the city</w:t>
        </w:r>
      </w:ins>
      <w:r>
        <w:rPr>
          <w:rFonts w:ascii="Calibri" w:hAnsi="Calibri" w:cs="Calibri"/>
          <w:sz w:val="22"/>
          <w:szCs w:val="22"/>
        </w:rPr>
        <w:t>. This chart helps users plan their travel routes more effectively</w:t>
      </w:r>
      <w:ins w:id="912" w:author="kunnu vrma" w:date="2024-05-19T04:46:00Z" w16du:dateUtc="2024-05-19T11:46:00Z">
        <w:r w:rsidR="009256A0">
          <w:rPr>
            <w:rFonts w:ascii="Calibri" w:hAnsi="Calibri" w:cs="Calibri"/>
            <w:sz w:val="22"/>
            <w:szCs w:val="22"/>
          </w:rPr>
          <w:t xml:space="preserve"> and not choose the most congested routes</w:t>
        </w:r>
      </w:ins>
      <w:r>
        <w:rPr>
          <w:rFonts w:ascii="Calibri" w:hAnsi="Calibri" w:cs="Calibri"/>
          <w:sz w:val="22"/>
          <w:szCs w:val="22"/>
        </w:rPr>
        <w:t>.</w:t>
      </w:r>
    </w:p>
    <w:p w14:paraId="2253D49B" w14:textId="77777777" w:rsidR="00854DFA" w:rsidRDefault="00854DFA" w:rsidP="00854DFA">
      <w:pPr>
        <w:pStyle w:val="NormalWeb"/>
        <w:spacing w:before="0" w:beforeAutospacing="0" w:after="0" w:afterAutospacing="0"/>
        <w:rPr>
          <w:rFonts w:ascii="Calibri" w:hAnsi="Calibri" w:cs="Calibri"/>
          <w:sz w:val="22"/>
          <w:szCs w:val="22"/>
        </w:rPr>
      </w:pPr>
    </w:p>
    <w:p w14:paraId="60ED6A23" w14:textId="1AED9493" w:rsidR="00854DFA" w:rsidRDefault="00854DFA" w:rsidP="00854DFA">
      <w:pPr>
        <w:pStyle w:val="NormalWeb"/>
        <w:rPr>
          <w:ins w:id="913" w:author="kunnu vrma" w:date="2024-05-19T04:30:00Z" w16du:dateUtc="2024-05-19T11:30:00Z"/>
        </w:rPr>
      </w:pPr>
      <w:r>
        <w:rPr>
          <w:noProof/>
        </w:rPr>
        <w:drawing>
          <wp:inline distT="0" distB="0" distL="0" distR="0" wp14:anchorId="58F8EEC9" wp14:editId="11605768">
            <wp:extent cx="5943600" cy="3962400"/>
            <wp:effectExtent l="0" t="0" r="0" b="0"/>
            <wp:docPr id="1501165401" name="Picture 4"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5401" name="Picture 4" descr="A graph with blue and white strip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E14AC5B" w14:textId="011CC50B" w:rsidR="00392890" w:rsidRDefault="00392890" w:rsidP="00392890">
      <w:pPr>
        <w:pStyle w:val="Caption"/>
        <w:pPrChange w:id="914" w:author="kunnu vrma" w:date="2024-05-19T04:30:00Z" w16du:dateUtc="2024-05-19T11:30:00Z">
          <w:pPr>
            <w:pStyle w:val="NormalWeb"/>
          </w:pPr>
        </w:pPrChange>
      </w:pPr>
      <w:bookmarkStart w:id="915" w:name="_Toc166994076"/>
      <w:bookmarkStart w:id="916" w:name="_Toc166994218"/>
      <w:bookmarkStart w:id="917" w:name="_Toc167041517"/>
      <w:ins w:id="918" w:author="kunnu vrma" w:date="2024-05-19T04:30:00Z" w16du:dateUtc="2024-05-19T11:30:00Z">
        <w:r>
          <w:t xml:space="preserve">Figure </w:t>
        </w:r>
        <w:r>
          <w:fldChar w:fldCharType="begin"/>
        </w:r>
        <w:r>
          <w:instrText xml:space="preserve"> SEQ Figure \* ARABIC </w:instrText>
        </w:r>
      </w:ins>
      <w:r>
        <w:fldChar w:fldCharType="separate"/>
      </w:r>
      <w:ins w:id="919" w:author="kunnu vrma" w:date="2024-05-19T20:04:00Z" w16du:dateUtc="2024-05-20T03:04:00Z">
        <w:r w:rsidR="00CB18E6">
          <w:rPr>
            <w:noProof/>
          </w:rPr>
          <w:t>14</w:t>
        </w:r>
      </w:ins>
      <w:ins w:id="920" w:author="kunnu vrma" w:date="2024-05-19T04:30:00Z" w16du:dateUtc="2024-05-19T11:30:00Z">
        <w:r>
          <w:fldChar w:fldCharType="end"/>
        </w:r>
        <w:r>
          <w:t>: Top 10 Congested routes in the city</w:t>
        </w:r>
      </w:ins>
      <w:bookmarkEnd w:id="915"/>
      <w:bookmarkEnd w:id="916"/>
      <w:bookmarkEnd w:id="917"/>
    </w:p>
    <w:p w14:paraId="538FB197" w14:textId="13F4A065" w:rsidR="00854DFA" w:rsidRDefault="00816651" w:rsidP="00854DFA">
      <w:pPr>
        <w:pStyle w:val="NormalWeb"/>
        <w:spacing w:before="0" w:beforeAutospacing="0" w:after="0" w:afterAutospacing="0"/>
        <w:rPr>
          <w:ins w:id="921" w:author="kunnu vrma" w:date="2024-05-19T15:15:00Z" w16du:dateUtc="2024-05-19T22:15:00Z"/>
          <w:rFonts w:ascii="Calibri" w:hAnsi="Calibri" w:cs="Calibri"/>
          <w:i/>
          <w:iCs/>
          <w:sz w:val="22"/>
          <w:szCs w:val="22"/>
        </w:rPr>
      </w:pPr>
      <w:r w:rsidRPr="00D87AEF">
        <w:rPr>
          <w:rFonts w:ascii="Calibri" w:hAnsi="Calibri" w:cs="Calibri"/>
          <w:sz w:val="22"/>
          <w:szCs w:val="22"/>
          <w:rPrChange w:id="922" w:author="kunnu vrma" w:date="2024-05-19T19:52:00Z" w16du:dateUtc="2024-05-20T02:52:00Z">
            <w:rPr>
              <w:rFonts w:ascii="Calibri" w:hAnsi="Calibri" w:cs="Calibri"/>
              <w:i/>
              <w:iCs/>
              <w:sz w:val="22"/>
              <w:szCs w:val="22"/>
            </w:rPr>
          </w:rPrChange>
        </w:rPr>
        <w:t xml:space="preserve">The graph in the above screenshot shows the top </w:t>
      </w:r>
      <w:del w:id="923" w:author="kunnu vrma" w:date="2024-05-19T14:14:00Z" w16du:dateUtc="2024-05-19T21:14:00Z">
        <w:r w:rsidRPr="00D87AEF" w:rsidDel="00495C6D">
          <w:rPr>
            <w:rFonts w:ascii="Calibri" w:hAnsi="Calibri" w:cs="Calibri"/>
            <w:sz w:val="22"/>
            <w:szCs w:val="22"/>
            <w:rPrChange w:id="924" w:author="kunnu vrma" w:date="2024-05-19T19:52:00Z" w16du:dateUtc="2024-05-20T02:52:00Z">
              <w:rPr>
                <w:rFonts w:ascii="Calibri" w:hAnsi="Calibri" w:cs="Calibri"/>
                <w:i/>
                <w:iCs/>
                <w:sz w:val="22"/>
                <w:szCs w:val="22"/>
              </w:rPr>
            </w:rPrChange>
          </w:rPr>
          <w:delText>10</w:delText>
        </w:r>
      </w:del>
      <w:ins w:id="925" w:author="kunnu vrma" w:date="2024-05-19T14:14:00Z" w16du:dateUtc="2024-05-19T21:14:00Z">
        <w:r w:rsidR="00495C6D" w:rsidRPr="00D87AEF">
          <w:rPr>
            <w:rFonts w:ascii="Calibri" w:hAnsi="Calibri" w:cs="Calibri"/>
            <w:sz w:val="22"/>
            <w:szCs w:val="22"/>
            <w:rPrChange w:id="926" w:author="kunnu vrma" w:date="2024-05-19T19:52:00Z" w16du:dateUtc="2024-05-20T02:52:00Z">
              <w:rPr>
                <w:rFonts w:ascii="Calibri" w:hAnsi="Calibri" w:cs="Calibri"/>
                <w:i/>
                <w:iCs/>
                <w:sz w:val="22"/>
                <w:szCs w:val="22"/>
              </w:rPr>
            </w:rPrChange>
          </w:rPr>
          <w:t>ten</w:t>
        </w:r>
      </w:ins>
      <w:r w:rsidRPr="00D87AEF">
        <w:rPr>
          <w:rFonts w:ascii="Calibri" w:hAnsi="Calibri" w:cs="Calibri"/>
          <w:sz w:val="22"/>
          <w:szCs w:val="22"/>
          <w:rPrChange w:id="927" w:author="kunnu vrma" w:date="2024-05-19T19:52:00Z" w16du:dateUtc="2024-05-20T02:52:00Z">
            <w:rPr>
              <w:rFonts w:ascii="Calibri" w:hAnsi="Calibri" w:cs="Calibri"/>
              <w:i/>
              <w:iCs/>
              <w:sz w:val="22"/>
              <w:szCs w:val="22"/>
            </w:rPr>
          </w:rPrChange>
        </w:rPr>
        <w:t xml:space="preserve"> congested Routes with their names and how much average time is stopped</w:t>
      </w:r>
      <w:r>
        <w:rPr>
          <w:rFonts w:ascii="Calibri" w:hAnsi="Calibri" w:cs="Calibri"/>
          <w:i/>
          <w:iCs/>
          <w:sz w:val="22"/>
          <w:szCs w:val="22"/>
        </w:rPr>
        <w:t>.</w:t>
      </w:r>
    </w:p>
    <w:p w14:paraId="41D34150" w14:textId="3A7B6284" w:rsidR="0083771A" w:rsidRDefault="0083771A" w:rsidP="00854DFA">
      <w:pPr>
        <w:pStyle w:val="NormalWeb"/>
        <w:spacing w:before="0" w:beforeAutospacing="0" w:after="0" w:afterAutospacing="0"/>
        <w:rPr>
          <w:ins w:id="928" w:author="kunnu vrma" w:date="2024-05-19T15:18:00Z" w16du:dateUtc="2024-05-19T22:18:00Z"/>
          <w:rFonts w:ascii="Calibri" w:hAnsi="Calibri" w:cs="Calibri"/>
          <w:sz w:val="22"/>
          <w:szCs w:val="22"/>
        </w:rPr>
      </w:pPr>
      <w:ins w:id="929" w:author="kunnu vrma" w:date="2024-05-19T15:16:00Z" w16du:dateUtc="2024-05-19T22:16:00Z">
        <w:r>
          <w:rPr>
            <w:rFonts w:ascii="Calibri" w:hAnsi="Calibri" w:cs="Calibri"/>
            <w:sz w:val="22"/>
            <w:szCs w:val="22"/>
          </w:rPr>
          <w:t>This Route analysis is achieved by grouping the “Path” Column</w:t>
        </w:r>
      </w:ins>
      <w:ins w:id="930" w:author="kunnu vrma" w:date="2024-05-19T15:17:00Z" w16du:dateUtc="2024-05-19T22:17:00Z">
        <w:r>
          <w:rPr>
            <w:rFonts w:ascii="Calibri" w:hAnsi="Calibri" w:cs="Calibri"/>
            <w:sz w:val="22"/>
            <w:szCs w:val="22"/>
          </w:rPr>
          <w:t>, and calculating the mean total time stopped for each route and then the routes are sorted into top 10 order.</w:t>
        </w:r>
      </w:ins>
    </w:p>
    <w:p w14:paraId="5C2A2218" w14:textId="77777777" w:rsidR="0083771A" w:rsidRDefault="0083771A" w:rsidP="00854DFA">
      <w:pPr>
        <w:pStyle w:val="NormalWeb"/>
        <w:spacing w:before="0" w:beforeAutospacing="0" w:after="0" w:afterAutospacing="0"/>
        <w:rPr>
          <w:ins w:id="931" w:author="kunnu vrma" w:date="2024-05-19T15:18:00Z" w16du:dateUtc="2024-05-19T22:18:00Z"/>
          <w:rFonts w:ascii="Calibri" w:hAnsi="Calibri" w:cs="Calibri"/>
          <w:sz w:val="22"/>
          <w:szCs w:val="22"/>
        </w:rPr>
      </w:pPr>
    </w:p>
    <w:p w14:paraId="0A3FFE56" w14:textId="048B1B49" w:rsidR="0083771A" w:rsidRDefault="0083771A" w:rsidP="00854DFA">
      <w:pPr>
        <w:pStyle w:val="NormalWeb"/>
        <w:spacing w:before="0" w:beforeAutospacing="0" w:after="0" w:afterAutospacing="0"/>
        <w:rPr>
          <w:ins w:id="932" w:author="kunnu vrma" w:date="2024-05-19T15:18:00Z" w16du:dateUtc="2024-05-19T22:18:00Z"/>
          <w:rFonts w:ascii="Calibri" w:hAnsi="Calibri" w:cs="Calibri"/>
          <w:sz w:val="22"/>
          <w:szCs w:val="22"/>
        </w:rPr>
      </w:pPr>
      <w:ins w:id="933" w:author="kunnu vrma" w:date="2024-05-19T15:18:00Z" w16du:dateUtc="2024-05-19T22:18:00Z">
        <w:r>
          <w:rPr>
            <w:rFonts w:ascii="Calibri" w:hAnsi="Calibri" w:cs="Calibri"/>
            <w:sz w:val="22"/>
            <w:szCs w:val="22"/>
          </w:rPr>
          <w:t>Using the following code:</w:t>
        </w:r>
      </w:ins>
    </w:p>
    <w:p w14:paraId="56DD774A" w14:textId="77777777" w:rsidR="0083771A" w:rsidRDefault="0083771A" w:rsidP="0083771A">
      <w:pPr>
        <w:pStyle w:val="NormalWeb"/>
        <w:keepNext/>
        <w:spacing w:before="0" w:beforeAutospacing="0" w:after="0" w:afterAutospacing="0"/>
        <w:rPr>
          <w:ins w:id="934" w:author="kunnu vrma" w:date="2024-05-19T15:18:00Z" w16du:dateUtc="2024-05-19T22:18:00Z"/>
        </w:rPr>
        <w:pPrChange w:id="935" w:author="kunnu vrma" w:date="2024-05-19T15:18:00Z" w16du:dateUtc="2024-05-19T22:18:00Z">
          <w:pPr>
            <w:pStyle w:val="NormalWeb"/>
            <w:spacing w:before="0" w:beforeAutospacing="0" w:after="0" w:afterAutospacing="0"/>
          </w:pPr>
        </w:pPrChange>
      </w:pPr>
      <w:ins w:id="936" w:author="kunnu vrma" w:date="2024-05-19T15:18:00Z" w16du:dateUtc="2024-05-19T22:18:00Z">
        <w:r w:rsidRPr="0083771A">
          <w:rPr>
            <w:rFonts w:ascii="Calibri" w:hAnsi="Calibri" w:cs="Calibri"/>
            <w:sz w:val="22"/>
            <w:szCs w:val="22"/>
          </w:rPr>
          <w:lastRenderedPageBreak/>
          <w:drawing>
            <wp:inline distT="0" distB="0" distL="0" distR="0" wp14:anchorId="2FC54420" wp14:editId="0BA0B438">
              <wp:extent cx="5943600" cy="1369060"/>
              <wp:effectExtent l="0" t="0" r="0" b="2540"/>
              <wp:docPr id="123094262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2620" name="Picture 1" descr="A computer screen with text&#10;&#10;Description automatically generated"/>
                      <pic:cNvPicPr/>
                    </pic:nvPicPr>
                    <pic:blipFill>
                      <a:blip r:embed="rId23"/>
                      <a:stretch>
                        <a:fillRect/>
                      </a:stretch>
                    </pic:blipFill>
                    <pic:spPr>
                      <a:xfrm>
                        <a:off x="0" y="0"/>
                        <a:ext cx="5943600" cy="1369060"/>
                      </a:xfrm>
                      <a:prstGeom prst="rect">
                        <a:avLst/>
                      </a:prstGeom>
                    </pic:spPr>
                  </pic:pic>
                </a:graphicData>
              </a:graphic>
            </wp:inline>
          </w:drawing>
        </w:r>
      </w:ins>
    </w:p>
    <w:p w14:paraId="549B712B" w14:textId="2633771F" w:rsidR="0083771A" w:rsidRPr="0083771A" w:rsidRDefault="0083771A" w:rsidP="0083771A">
      <w:pPr>
        <w:pStyle w:val="Caption"/>
        <w:rPr>
          <w:rFonts w:ascii="Calibri" w:hAnsi="Calibri" w:cs="Calibri"/>
          <w:iCs w:val="0"/>
          <w:sz w:val="22"/>
          <w:szCs w:val="22"/>
        </w:rPr>
        <w:pPrChange w:id="937" w:author="kunnu vrma" w:date="2024-05-19T15:18:00Z" w16du:dateUtc="2024-05-19T22:18:00Z">
          <w:pPr>
            <w:pStyle w:val="NormalWeb"/>
            <w:spacing w:before="0" w:beforeAutospacing="0" w:after="0" w:afterAutospacing="0"/>
          </w:pPr>
        </w:pPrChange>
      </w:pPr>
      <w:bookmarkStart w:id="938" w:name="_Toc167041518"/>
      <w:ins w:id="939" w:author="kunnu vrma" w:date="2024-05-19T15:18:00Z" w16du:dateUtc="2024-05-19T22:18:00Z">
        <w:r>
          <w:t xml:space="preserve">Figure </w:t>
        </w:r>
        <w:r>
          <w:fldChar w:fldCharType="begin"/>
        </w:r>
        <w:r>
          <w:instrText xml:space="preserve"> SEQ Figure \* ARABIC </w:instrText>
        </w:r>
      </w:ins>
      <w:r>
        <w:fldChar w:fldCharType="separate"/>
      </w:r>
      <w:ins w:id="940" w:author="kunnu vrma" w:date="2024-05-19T20:04:00Z" w16du:dateUtc="2024-05-20T03:04:00Z">
        <w:r w:rsidR="00CB18E6">
          <w:rPr>
            <w:noProof/>
          </w:rPr>
          <w:t>15</w:t>
        </w:r>
      </w:ins>
      <w:ins w:id="941" w:author="kunnu vrma" w:date="2024-05-19T15:18:00Z" w16du:dateUtc="2024-05-19T22:18:00Z">
        <w:r>
          <w:fldChar w:fldCharType="end"/>
        </w:r>
        <w:r>
          <w:t xml:space="preserve">: </w:t>
        </w:r>
      </w:ins>
      <w:ins w:id="942" w:author="kunnu vrma" w:date="2024-05-19T15:19:00Z" w16du:dateUtc="2024-05-19T22:19:00Z">
        <w:r>
          <w:t>Code for Route Analysis</w:t>
        </w:r>
      </w:ins>
      <w:bookmarkEnd w:id="938"/>
    </w:p>
    <w:p w14:paraId="434037F1"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11AEEA4D" w14:textId="10D705CC" w:rsidR="00854DFA" w:rsidRDefault="00854DFA" w:rsidP="00854DFA">
      <w:pPr>
        <w:pStyle w:val="NormalWeb"/>
        <w:spacing w:before="0" w:beforeAutospacing="0" w:after="0" w:afterAutospacing="0"/>
        <w:rPr>
          <w:ins w:id="943" w:author="kunnu vrma" w:date="2024-05-19T15:23:00Z" w16du:dateUtc="2024-05-19T22:23:00Z"/>
          <w:rFonts w:ascii="Calibri" w:hAnsi="Calibri" w:cs="Calibri"/>
          <w:sz w:val="22"/>
          <w:szCs w:val="22"/>
        </w:rPr>
      </w:pPr>
      <w:r>
        <w:rPr>
          <w:rFonts w:ascii="Calibri" w:hAnsi="Calibri" w:cs="Calibri"/>
          <w:sz w:val="22"/>
          <w:szCs w:val="22"/>
        </w:rPr>
        <w:t xml:space="preserve">2. </w:t>
      </w:r>
      <w:del w:id="944" w:author="kunnu vrma" w:date="2024-05-19T19:52:00Z" w16du:dateUtc="2024-05-20T02:52:00Z">
        <w:r w:rsidDel="00D87AEF">
          <w:rPr>
            <w:rFonts w:ascii="Calibri" w:hAnsi="Calibri" w:cs="Calibri"/>
            <w:sz w:val="22"/>
            <w:szCs w:val="22"/>
          </w:rPr>
          <w:delText>**</w:delText>
        </w:r>
      </w:del>
      <w:r>
        <w:rPr>
          <w:rFonts w:ascii="Calibri" w:hAnsi="Calibri" w:cs="Calibri"/>
          <w:sz w:val="22"/>
          <w:szCs w:val="22"/>
        </w:rPr>
        <w:t xml:space="preserve">Weather Impact Analysis: </w:t>
      </w:r>
      <w:del w:id="945" w:author="kunnu vrma" w:date="2024-05-19T19:52:00Z" w16du:dateUtc="2024-05-20T02:52:00Z">
        <w:r w:rsidDel="00D87AEF">
          <w:rPr>
            <w:rFonts w:ascii="Calibri" w:hAnsi="Calibri" w:cs="Calibri"/>
            <w:sz w:val="22"/>
            <w:szCs w:val="22"/>
          </w:rPr>
          <w:delText>**</w:delText>
        </w:r>
      </w:del>
      <w:r>
        <w:rPr>
          <w:rFonts w:ascii="Calibri" w:hAnsi="Calibri" w:cs="Calibri"/>
          <w:sz w:val="22"/>
          <w:szCs w:val="22"/>
        </w:rPr>
        <w:t xml:space="preserve"> A scatter plot illustrating the correlation between weather conditions (such as temperature, precipitation) and traffic congestion levels can highlight the influence of weather on traffic flow. This visualization aids in understanding how weather fluctuations affect road conditions.</w:t>
      </w:r>
    </w:p>
    <w:p w14:paraId="3A01CC1F" w14:textId="77777777" w:rsidR="0083771A" w:rsidRDefault="0083771A" w:rsidP="00854DFA">
      <w:pPr>
        <w:pStyle w:val="NormalWeb"/>
        <w:spacing w:before="0" w:beforeAutospacing="0" w:after="0" w:afterAutospacing="0"/>
        <w:rPr>
          <w:ins w:id="946" w:author="kunnu vrma" w:date="2024-05-19T04:46:00Z" w16du:dateUtc="2024-05-19T11:46:00Z"/>
          <w:rFonts w:ascii="Calibri" w:hAnsi="Calibri" w:cs="Calibri"/>
          <w:sz w:val="22"/>
          <w:szCs w:val="22"/>
        </w:rPr>
      </w:pPr>
    </w:p>
    <w:p w14:paraId="6F566CBF" w14:textId="5A3CA9CA" w:rsidR="009256A0" w:rsidRDefault="009256A0" w:rsidP="00854DFA">
      <w:pPr>
        <w:pStyle w:val="NormalWeb"/>
        <w:spacing w:before="0" w:beforeAutospacing="0" w:after="0" w:afterAutospacing="0"/>
        <w:rPr>
          <w:ins w:id="947" w:author="kunnu vrma" w:date="2024-05-19T04:46:00Z" w16du:dateUtc="2024-05-19T11:46:00Z"/>
          <w:rFonts w:ascii="Calibri" w:hAnsi="Calibri" w:cs="Calibri"/>
          <w:sz w:val="22"/>
          <w:szCs w:val="22"/>
        </w:rPr>
      </w:pPr>
      <w:moveToRangeStart w:id="948" w:author="kunnu vrma" w:date="2024-05-19T04:46:00Z" w:name="move166986424"/>
      <w:moveTo w:id="949" w:author="kunnu vrma" w:date="2024-05-19T04:46:00Z" w16du:dateUtc="2024-05-19T11:46:00Z">
        <w:r>
          <w:rPr>
            <w:noProof/>
          </w:rPr>
          <w:drawing>
            <wp:inline distT="0" distB="0" distL="0" distR="0" wp14:anchorId="644A80EC" wp14:editId="279CC022">
              <wp:extent cx="5943600" cy="3566160"/>
              <wp:effectExtent l="0" t="0" r="0" b="0"/>
              <wp:docPr id="1842991075" name="Picture 6" descr="A graph showing a number of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1429" name="Picture 6" descr="A graph showing a number of different sizes of data&#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moveTo>
      <w:moveToRangeEnd w:id="948"/>
    </w:p>
    <w:p w14:paraId="2806B08A" w14:textId="77777777" w:rsidR="009256A0" w:rsidRDefault="009256A0" w:rsidP="00854DFA">
      <w:pPr>
        <w:pStyle w:val="NormalWeb"/>
        <w:spacing w:before="0" w:beforeAutospacing="0" w:after="0" w:afterAutospacing="0"/>
        <w:rPr>
          <w:ins w:id="950" w:author="kunnu vrma" w:date="2024-05-19T04:46:00Z" w16du:dateUtc="2024-05-19T11:46:00Z"/>
          <w:rFonts w:ascii="Calibri" w:hAnsi="Calibri" w:cs="Calibri"/>
          <w:sz w:val="22"/>
          <w:szCs w:val="22"/>
        </w:rPr>
      </w:pPr>
    </w:p>
    <w:p w14:paraId="36781B8A" w14:textId="5C2596A0" w:rsidR="009256A0" w:rsidRDefault="009256A0" w:rsidP="009256A0">
      <w:pPr>
        <w:pStyle w:val="Caption"/>
        <w:rPr>
          <w:ins w:id="951" w:author="kunnu vrma" w:date="2024-05-19T04:49:00Z" w16du:dateUtc="2024-05-19T11:49:00Z"/>
        </w:rPr>
      </w:pPr>
      <w:bookmarkStart w:id="952" w:name="_Toc166994077"/>
      <w:bookmarkStart w:id="953" w:name="_Toc166994219"/>
      <w:bookmarkStart w:id="954" w:name="_Toc167041519"/>
      <w:ins w:id="955" w:author="kunnu vrma" w:date="2024-05-19T04:47:00Z" w16du:dateUtc="2024-05-19T11:47:00Z">
        <w:r>
          <w:t xml:space="preserve">Figure </w:t>
        </w:r>
        <w:r>
          <w:fldChar w:fldCharType="begin"/>
        </w:r>
        <w:r>
          <w:instrText xml:space="preserve"> SEQ Figure \* ARABIC </w:instrText>
        </w:r>
      </w:ins>
      <w:r>
        <w:fldChar w:fldCharType="separate"/>
      </w:r>
      <w:ins w:id="956" w:author="kunnu vrma" w:date="2024-05-19T20:04:00Z" w16du:dateUtc="2024-05-20T03:04:00Z">
        <w:r w:rsidR="00CB18E6">
          <w:rPr>
            <w:noProof/>
          </w:rPr>
          <w:t>16</w:t>
        </w:r>
      </w:ins>
      <w:ins w:id="957" w:author="kunnu vrma" w:date="2024-05-19T04:47:00Z" w16du:dateUtc="2024-05-19T11:47:00Z">
        <w:r>
          <w:fldChar w:fldCharType="end"/>
        </w:r>
        <w:r>
          <w:t>: Scatter plot showing relationship between Temperature and traffic</w:t>
        </w:r>
      </w:ins>
      <w:bookmarkEnd w:id="952"/>
      <w:bookmarkEnd w:id="953"/>
      <w:bookmarkEnd w:id="954"/>
    </w:p>
    <w:p w14:paraId="289E3A34" w14:textId="77777777" w:rsidR="009256A0" w:rsidRPr="00816651" w:rsidDel="009256A0" w:rsidRDefault="009256A0" w:rsidP="009256A0">
      <w:pPr>
        <w:pStyle w:val="NormalWeb"/>
        <w:rPr>
          <w:del w:id="958" w:author="kunnu vrma" w:date="2024-05-19T04:49:00Z" w16du:dateUtc="2024-05-19T11:49:00Z"/>
          <w:moveTo w:id="959" w:author="kunnu vrma" w:date="2024-05-19T04:49:00Z" w16du:dateUtc="2024-05-19T11:49:00Z"/>
          <w:rFonts w:asciiTheme="minorHAnsi" w:hAnsiTheme="minorHAnsi" w:cstheme="minorHAnsi"/>
          <w:i/>
          <w:iCs/>
          <w:sz w:val="22"/>
          <w:szCs w:val="22"/>
        </w:rPr>
      </w:pPr>
      <w:moveToRangeStart w:id="960" w:author="kunnu vrma" w:date="2024-05-19T04:49:00Z" w:name="move166986583"/>
      <w:moveTo w:id="961" w:author="kunnu vrma" w:date="2024-05-19T04:49:00Z" w16du:dateUtc="2024-05-19T11:49:00Z">
        <w:r w:rsidRPr="00816651">
          <w:rPr>
            <w:rFonts w:asciiTheme="minorHAnsi" w:hAnsiTheme="minorHAnsi" w:cstheme="minorHAnsi"/>
            <w:i/>
            <w:iCs/>
            <w:sz w:val="22"/>
            <w:szCs w:val="22"/>
          </w:rPr>
          <w:t>The scatter plot above shows the Traffic or total time stopped affected by the Actual Mean temperature.</w:t>
        </w:r>
      </w:moveTo>
    </w:p>
    <w:moveToRangeEnd w:id="960"/>
    <w:p w14:paraId="4FBAD02C" w14:textId="77777777" w:rsidR="009256A0" w:rsidRDefault="009256A0" w:rsidP="00854DFA">
      <w:pPr>
        <w:pStyle w:val="NormalWeb"/>
        <w:spacing w:before="0" w:beforeAutospacing="0" w:after="0" w:afterAutospacing="0"/>
        <w:rPr>
          <w:ins w:id="962" w:author="kunnu vrma" w:date="2024-05-19T04:49:00Z" w16du:dateUtc="2024-05-19T11:49:00Z"/>
        </w:rPr>
      </w:pPr>
    </w:p>
    <w:p w14:paraId="0B598849" w14:textId="52F5B058" w:rsidR="009256A0" w:rsidRDefault="0083771A" w:rsidP="00854DFA">
      <w:pPr>
        <w:pStyle w:val="NormalWeb"/>
        <w:spacing w:before="0" w:beforeAutospacing="0" w:after="0" w:afterAutospacing="0"/>
        <w:rPr>
          <w:ins w:id="963" w:author="kunnu vrma" w:date="2024-05-19T15:23:00Z" w16du:dateUtc="2024-05-19T22:23:00Z"/>
          <w:rFonts w:ascii="Calibri" w:hAnsi="Calibri" w:cs="Calibri"/>
          <w:sz w:val="22"/>
          <w:szCs w:val="22"/>
        </w:rPr>
      </w:pPr>
      <w:ins w:id="964" w:author="kunnu vrma" w:date="2024-05-19T15:21:00Z" w16du:dateUtc="2024-05-19T22:21:00Z">
        <w:r>
          <w:rPr>
            <w:rFonts w:ascii="Calibri" w:hAnsi="Calibri" w:cs="Calibri"/>
            <w:sz w:val="22"/>
            <w:szCs w:val="22"/>
          </w:rPr>
          <w:t xml:space="preserve">This plot </w:t>
        </w:r>
        <w:r w:rsidRPr="0083771A">
          <w:rPr>
            <w:rFonts w:ascii="Calibri" w:hAnsi="Calibri" w:cs="Calibri"/>
            <w:sz w:val="22"/>
            <w:szCs w:val="22"/>
          </w:rPr>
          <w:t>visualizes the relationship between the ‘actual_mean_temp’ (actual mean temperature) and ‘TotalTimeStopped_p20’ (total time stopped, p20 percentile). The scatter plot shows individual data points, while the red regression line represents the linear fit between the two variables. The x-axis is labeled as “Actual Mean Temperature,” and the y-axis represents “Total Time Stopped (p20).</w:t>
        </w:r>
      </w:ins>
    </w:p>
    <w:p w14:paraId="37E6481B" w14:textId="77777777" w:rsidR="0083771A" w:rsidRDefault="0083771A" w:rsidP="00854DFA">
      <w:pPr>
        <w:pStyle w:val="NormalWeb"/>
        <w:spacing w:before="0" w:beforeAutospacing="0" w:after="0" w:afterAutospacing="0"/>
        <w:rPr>
          <w:ins w:id="965" w:author="kunnu vrma" w:date="2024-05-19T15:23:00Z" w16du:dateUtc="2024-05-19T22:23:00Z"/>
          <w:rFonts w:ascii="Calibri" w:hAnsi="Calibri" w:cs="Calibri"/>
          <w:sz w:val="22"/>
          <w:szCs w:val="22"/>
        </w:rPr>
      </w:pPr>
    </w:p>
    <w:p w14:paraId="6FBD2C83" w14:textId="3BC7F935" w:rsidR="0083771A" w:rsidRDefault="0083771A" w:rsidP="00854DFA">
      <w:pPr>
        <w:pStyle w:val="NormalWeb"/>
        <w:spacing w:before="0" w:beforeAutospacing="0" w:after="0" w:afterAutospacing="0"/>
        <w:rPr>
          <w:ins w:id="966" w:author="kunnu vrma" w:date="2024-05-19T15:23:00Z" w16du:dateUtc="2024-05-19T22:23:00Z"/>
          <w:rFonts w:ascii="Calibri" w:hAnsi="Calibri" w:cs="Calibri"/>
          <w:sz w:val="22"/>
          <w:szCs w:val="22"/>
        </w:rPr>
      </w:pPr>
      <w:ins w:id="967" w:author="kunnu vrma" w:date="2024-05-19T15:23:00Z" w16du:dateUtc="2024-05-19T22:23:00Z">
        <w:r>
          <w:rPr>
            <w:rFonts w:ascii="Calibri" w:hAnsi="Calibri" w:cs="Calibri"/>
            <w:sz w:val="22"/>
            <w:szCs w:val="22"/>
          </w:rPr>
          <w:t>Using the following code:</w:t>
        </w:r>
      </w:ins>
    </w:p>
    <w:p w14:paraId="7A3F7CBB" w14:textId="77777777" w:rsidR="00942118" w:rsidRDefault="00942118" w:rsidP="00942118">
      <w:pPr>
        <w:pStyle w:val="NormalWeb"/>
        <w:keepNext/>
        <w:spacing w:before="0" w:beforeAutospacing="0" w:after="0" w:afterAutospacing="0"/>
        <w:rPr>
          <w:ins w:id="968" w:author="kunnu vrma" w:date="2024-05-19T15:24:00Z" w16du:dateUtc="2024-05-19T22:24:00Z"/>
        </w:rPr>
        <w:pPrChange w:id="969" w:author="kunnu vrma" w:date="2024-05-19T15:24:00Z" w16du:dateUtc="2024-05-19T22:24:00Z">
          <w:pPr>
            <w:pStyle w:val="NormalWeb"/>
            <w:spacing w:before="0" w:beforeAutospacing="0" w:after="0" w:afterAutospacing="0"/>
          </w:pPr>
        </w:pPrChange>
      </w:pPr>
      <w:ins w:id="970" w:author="kunnu vrma" w:date="2024-05-19T15:23:00Z" w16du:dateUtc="2024-05-19T22:23:00Z">
        <w:r w:rsidRPr="00942118">
          <w:rPr>
            <w:rFonts w:ascii="Calibri" w:hAnsi="Calibri" w:cs="Calibri"/>
            <w:sz w:val="22"/>
            <w:szCs w:val="22"/>
          </w:rPr>
          <w:lastRenderedPageBreak/>
          <w:drawing>
            <wp:inline distT="0" distB="0" distL="0" distR="0" wp14:anchorId="76C56041" wp14:editId="3F4AF6EE">
              <wp:extent cx="5943600" cy="1665605"/>
              <wp:effectExtent l="0" t="0" r="0" b="0"/>
              <wp:docPr id="87503235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2352" name="Picture 1" descr="A computer screen shot of a computer code&#10;&#10;Description automatically generated"/>
                      <pic:cNvPicPr/>
                    </pic:nvPicPr>
                    <pic:blipFill>
                      <a:blip r:embed="rId24"/>
                      <a:stretch>
                        <a:fillRect/>
                      </a:stretch>
                    </pic:blipFill>
                    <pic:spPr>
                      <a:xfrm>
                        <a:off x="0" y="0"/>
                        <a:ext cx="5943600" cy="1665605"/>
                      </a:xfrm>
                      <a:prstGeom prst="rect">
                        <a:avLst/>
                      </a:prstGeom>
                    </pic:spPr>
                  </pic:pic>
                </a:graphicData>
              </a:graphic>
            </wp:inline>
          </w:drawing>
        </w:r>
      </w:ins>
    </w:p>
    <w:p w14:paraId="6A309541" w14:textId="6306642F" w:rsidR="0083771A" w:rsidRDefault="00942118" w:rsidP="00942118">
      <w:pPr>
        <w:pStyle w:val="Caption"/>
        <w:rPr>
          <w:ins w:id="971" w:author="kunnu vrma" w:date="2024-05-19T15:24:00Z" w16du:dateUtc="2024-05-19T22:24:00Z"/>
        </w:rPr>
      </w:pPr>
      <w:bookmarkStart w:id="972" w:name="_Toc167041520"/>
      <w:ins w:id="973" w:author="kunnu vrma" w:date="2024-05-19T15:24:00Z" w16du:dateUtc="2024-05-19T22:24:00Z">
        <w:r>
          <w:t xml:space="preserve">Figure </w:t>
        </w:r>
        <w:r>
          <w:fldChar w:fldCharType="begin"/>
        </w:r>
        <w:r>
          <w:instrText xml:space="preserve"> SEQ Figure \* ARABIC </w:instrText>
        </w:r>
      </w:ins>
      <w:r>
        <w:fldChar w:fldCharType="separate"/>
      </w:r>
      <w:ins w:id="974" w:author="kunnu vrma" w:date="2024-05-19T20:04:00Z" w16du:dateUtc="2024-05-20T03:04:00Z">
        <w:r w:rsidR="00CB18E6">
          <w:rPr>
            <w:noProof/>
          </w:rPr>
          <w:t>17</w:t>
        </w:r>
      </w:ins>
      <w:ins w:id="975" w:author="kunnu vrma" w:date="2024-05-19T15:24:00Z" w16du:dateUtc="2024-05-19T22:24:00Z">
        <w:r>
          <w:fldChar w:fldCharType="end"/>
        </w:r>
        <w:r>
          <w:t>: Code for Scatter Plot</w:t>
        </w:r>
        <w:bookmarkEnd w:id="972"/>
      </w:ins>
    </w:p>
    <w:p w14:paraId="1B6DB752" w14:textId="77777777" w:rsidR="00942118" w:rsidRPr="00942118" w:rsidRDefault="00942118" w:rsidP="00942118">
      <w:pPr>
        <w:rPr>
          <w:rPrChange w:id="976" w:author="kunnu vrma" w:date="2024-05-19T15:24:00Z" w16du:dateUtc="2024-05-19T22:24:00Z">
            <w:rPr>
              <w:rFonts w:ascii="Calibri" w:hAnsi="Calibri" w:cs="Calibri"/>
              <w:sz w:val="22"/>
              <w:szCs w:val="22"/>
            </w:rPr>
          </w:rPrChange>
        </w:rPr>
        <w:pPrChange w:id="977" w:author="kunnu vrma" w:date="2024-05-19T15:24:00Z" w16du:dateUtc="2024-05-19T22:24:00Z">
          <w:pPr>
            <w:pStyle w:val="NormalWeb"/>
            <w:spacing w:before="0" w:beforeAutospacing="0" w:after="0" w:afterAutospacing="0"/>
          </w:pPr>
        </w:pPrChange>
      </w:pPr>
    </w:p>
    <w:p w14:paraId="558B4437" w14:textId="6EB3E259" w:rsidR="00854DFA" w:rsidRDefault="0037365E" w:rsidP="00854DFA">
      <w:pPr>
        <w:pStyle w:val="NormalWeb"/>
        <w:spacing w:before="0" w:beforeAutospacing="0" w:after="0" w:afterAutospacing="0"/>
        <w:rPr>
          <w:ins w:id="978" w:author="kunnu vrma" w:date="2024-05-19T04:48:00Z" w16du:dateUtc="2024-05-19T11:48:00Z"/>
          <w:rFonts w:ascii="Calibri" w:hAnsi="Calibri" w:cs="Calibri"/>
          <w:sz w:val="22"/>
          <w:szCs w:val="22"/>
        </w:rPr>
      </w:pPr>
      <w:r>
        <w:rPr>
          <w:noProof/>
        </w:rPr>
        <w:drawing>
          <wp:inline distT="0" distB="0" distL="0" distR="0" wp14:anchorId="05FF527E" wp14:editId="743547C8">
            <wp:extent cx="5810250" cy="3486150"/>
            <wp:effectExtent l="0" t="0" r="0" b="0"/>
            <wp:docPr id="1619389853" name="Picture 5" descr="A comparison of the average temperature and the averag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9853" name="Picture 5" descr="A comparison of the average temperature and the average temperatur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0250" cy="3486150"/>
                    </a:xfrm>
                    <a:prstGeom prst="rect">
                      <a:avLst/>
                    </a:prstGeom>
                    <a:noFill/>
                    <a:ln>
                      <a:noFill/>
                    </a:ln>
                  </pic:spPr>
                </pic:pic>
              </a:graphicData>
            </a:graphic>
          </wp:inline>
        </w:drawing>
      </w:r>
    </w:p>
    <w:p w14:paraId="189416C5" w14:textId="77777777" w:rsidR="009256A0" w:rsidRDefault="009256A0" w:rsidP="00854DFA">
      <w:pPr>
        <w:pStyle w:val="NormalWeb"/>
        <w:spacing w:before="0" w:beforeAutospacing="0" w:after="0" w:afterAutospacing="0"/>
        <w:rPr>
          <w:ins w:id="979" w:author="kunnu vrma" w:date="2024-05-19T04:48:00Z" w16du:dateUtc="2024-05-19T11:48:00Z"/>
          <w:rFonts w:ascii="Calibri" w:hAnsi="Calibri" w:cs="Calibri"/>
          <w:sz w:val="22"/>
          <w:szCs w:val="22"/>
        </w:rPr>
      </w:pPr>
    </w:p>
    <w:p w14:paraId="4AACEC24" w14:textId="6D451243" w:rsidR="009256A0" w:rsidRDefault="009256A0" w:rsidP="009256A0">
      <w:pPr>
        <w:pStyle w:val="Caption"/>
        <w:rPr>
          <w:rFonts w:ascii="Calibri" w:hAnsi="Calibri" w:cs="Calibri"/>
          <w:sz w:val="22"/>
          <w:szCs w:val="22"/>
        </w:rPr>
        <w:pPrChange w:id="980" w:author="kunnu vrma" w:date="2024-05-19T04:48:00Z" w16du:dateUtc="2024-05-19T11:48:00Z">
          <w:pPr>
            <w:pStyle w:val="NormalWeb"/>
            <w:spacing w:before="0" w:beforeAutospacing="0" w:after="0" w:afterAutospacing="0"/>
          </w:pPr>
        </w:pPrChange>
      </w:pPr>
      <w:bookmarkStart w:id="981" w:name="_Toc166994078"/>
      <w:bookmarkStart w:id="982" w:name="_Toc166994220"/>
      <w:bookmarkStart w:id="983" w:name="_Toc167041521"/>
      <w:ins w:id="984" w:author="kunnu vrma" w:date="2024-05-19T04:48:00Z" w16du:dateUtc="2024-05-19T11:48:00Z">
        <w:r>
          <w:t xml:space="preserve">Figure </w:t>
        </w:r>
        <w:r>
          <w:fldChar w:fldCharType="begin"/>
        </w:r>
        <w:r>
          <w:instrText xml:space="preserve"> SEQ Figure \* ARABIC </w:instrText>
        </w:r>
      </w:ins>
      <w:r>
        <w:fldChar w:fldCharType="separate"/>
      </w:r>
      <w:ins w:id="985" w:author="kunnu vrma" w:date="2024-05-19T20:04:00Z" w16du:dateUtc="2024-05-20T03:04:00Z">
        <w:r w:rsidR="00CB18E6">
          <w:rPr>
            <w:noProof/>
          </w:rPr>
          <w:t>18</w:t>
        </w:r>
      </w:ins>
      <w:ins w:id="986" w:author="kunnu vrma" w:date="2024-05-19T04:48:00Z" w16du:dateUtc="2024-05-19T11:48:00Z">
        <w:r>
          <w:fldChar w:fldCharType="end"/>
        </w:r>
        <w:r>
          <w:t xml:space="preserve">: </w:t>
        </w:r>
        <w:r w:rsidRPr="009256A0">
          <w:t>Climate Data Distribution: Temperature and Precipitation Histograms</w:t>
        </w:r>
      </w:ins>
      <w:bookmarkEnd w:id="981"/>
      <w:bookmarkEnd w:id="982"/>
      <w:bookmarkEnd w:id="983"/>
    </w:p>
    <w:p w14:paraId="4D896968" w14:textId="0C5CC7BB" w:rsidR="00854DFA" w:rsidRPr="00D87AEF" w:rsidDel="00942118" w:rsidRDefault="00816651" w:rsidP="00816651">
      <w:pPr>
        <w:pStyle w:val="NormalWeb"/>
        <w:rPr>
          <w:del w:id="987" w:author="kunnu vrma" w:date="2024-05-19T04:49:00Z" w16du:dateUtc="2024-05-19T11:49:00Z"/>
          <w:rFonts w:asciiTheme="minorHAnsi" w:hAnsiTheme="minorHAnsi" w:cstheme="minorHAnsi"/>
          <w:sz w:val="22"/>
          <w:szCs w:val="22"/>
          <w:rPrChange w:id="988" w:author="kunnu vrma" w:date="2024-05-19T19:52:00Z" w16du:dateUtc="2024-05-20T02:52:00Z">
            <w:rPr>
              <w:del w:id="989" w:author="kunnu vrma" w:date="2024-05-19T04:49:00Z" w16du:dateUtc="2024-05-19T11:49:00Z"/>
              <w:rFonts w:asciiTheme="minorHAnsi" w:hAnsiTheme="minorHAnsi" w:cstheme="minorHAnsi"/>
              <w:i/>
              <w:iCs/>
              <w:sz w:val="22"/>
              <w:szCs w:val="22"/>
            </w:rPr>
          </w:rPrChange>
        </w:rPr>
      </w:pPr>
      <w:r w:rsidRPr="00D87AEF">
        <w:rPr>
          <w:rFonts w:asciiTheme="minorHAnsi" w:hAnsiTheme="minorHAnsi" w:cstheme="minorHAnsi"/>
          <w:sz w:val="22"/>
          <w:szCs w:val="22"/>
          <w:rPrChange w:id="990" w:author="kunnu vrma" w:date="2024-05-19T19:52:00Z" w16du:dateUtc="2024-05-20T02:52:00Z">
            <w:rPr>
              <w:rFonts w:asciiTheme="minorHAnsi" w:hAnsiTheme="minorHAnsi" w:cstheme="minorHAnsi"/>
              <w:i/>
              <w:iCs/>
              <w:sz w:val="22"/>
              <w:szCs w:val="22"/>
            </w:rPr>
          </w:rPrChange>
        </w:rPr>
        <w:t>The screenshot above shows the weather data and its fluctuations with Mean and Average Precipitation as factors.</w:t>
      </w:r>
    </w:p>
    <w:p w14:paraId="33EDFEBE" w14:textId="77777777" w:rsidR="00942118" w:rsidRDefault="00942118" w:rsidP="00BB7760">
      <w:pPr>
        <w:pStyle w:val="NormalWeb"/>
        <w:rPr>
          <w:ins w:id="991" w:author="kunnu vrma" w:date="2024-05-19T15:26:00Z" w16du:dateUtc="2024-05-19T22:26:00Z"/>
          <w:rFonts w:asciiTheme="minorHAnsi" w:hAnsiTheme="minorHAnsi" w:cstheme="minorHAnsi"/>
          <w:i/>
          <w:iCs/>
          <w:sz w:val="22"/>
          <w:szCs w:val="22"/>
        </w:rPr>
      </w:pPr>
    </w:p>
    <w:p w14:paraId="73073D52" w14:textId="78E52C77" w:rsidR="00942118" w:rsidRPr="00942118" w:rsidRDefault="00942118" w:rsidP="00816651">
      <w:pPr>
        <w:pStyle w:val="NormalWeb"/>
        <w:rPr>
          <w:ins w:id="992" w:author="kunnu vrma" w:date="2024-05-19T15:25:00Z" w16du:dateUtc="2024-05-19T22:25:00Z"/>
          <w:rFonts w:asciiTheme="minorHAnsi" w:hAnsiTheme="minorHAnsi" w:cstheme="minorHAnsi"/>
          <w:sz w:val="22"/>
          <w:szCs w:val="22"/>
          <w:rPrChange w:id="993" w:author="kunnu vrma" w:date="2024-05-19T15:26:00Z" w16du:dateUtc="2024-05-19T22:26:00Z">
            <w:rPr>
              <w:ins w:id="994" w:author="kunnu vrma" w:date="2024-05-19T15:25:00Z" w16du:dateUtc="2024-05-19T22:25:00Z"/>
              <w:rFonts w:asciiTheme="minorHAnsi" w:hAnsiTheme="minorHAnsi" w:cstheme="minorHAnsi"/>
              <w:i/>
              <w:iCs/>
              <w:sz w:val="22"/>
              <w:szCs w:val="22"/>
            </w:rPr>
          </w:rPrChange>
        </w:rPr>
      </w:pPr>
      <w:ins w:id="995" w:author="kunnu vrma" w:date="2024-05-19T15:26:00Z" w16du:dateUtc="2024-05-19T22:26:00Z">
        <w:r w:rsidRPr="00942118">
          <w:rPr>
            <w:rFonts w:asciiTheme="minorHAnsi" w:hAnsiTheme="minorHAnsi" w:cstheme="minorHAnsi"/>
            <w:sz w:val="22"/>
            <w:szCs w:val="22"/>
          </w:rPr>
          <w:t>The left subplot displays the distribution of ‘actual_mean_temp’ (actual mean temperature), while the right subplot shows the distribution of ‘average_precipitation’ (average precipitation)</w:t>
        </w:r>
      </w:ins>
      <w:ins w:id="996" w:author="kunnu vrma" w:date="2024-05-19T15:27:00Z" w16du:dateUtc="2024-05-19T22:27:00Z">
        <w:r>
          <w:rPr>
            <w:rFonts w:asciiTheme="minorHAnsi" w:hAnsiTheme="minorHAnsi" w:cstheme="minorHAnsi"/>
            <w:sz w:val="22"/>
            <w:szCs w:val="22"/>
          </w:rPr>
          <w:t xml:space="preserve"> showing weather conditions in Philadelphia, PA</w:t>
        </w:r>
      </w:ins>
    </w:p>
    <w:p w14:paraId="4896B62C" w14:textId="66F445F8" w:rsidR="00942118" w:rsidRDefault="00942118" w:rsidP="00816651">
      <w:pPr>
        <w:pStyle w:val="NormalWeb"/>
        <w:rPr>
          <w:ins w:id="997" w:author="kunnu vrma" w:date="2024-05-19T15:25:00Z" w16du:dateUtc="2024-05-19T22:25:00Z"/>
          <w:rFonts w:asciiTheme="minorHAnsi" w:hAnsiTheme="minorHAnsi" w:cstheme="minorHAnsi"/>
          <w:sz w:val="22"/>
          <w:szCs w:val="22"/>
        </w:rPr>
      </w:pPr>
      <w:ins w:id="998" w:author="kunnu vrma" w:date="2024-05-19T15:25:00Z" w16du:dateUtc="2024-05-19T22:25:00Z">
        <w:r>
          <w:rPr>
            <w:rFonts w:asciiTheme="minorHAnsi" w:hAnsiTheme="minorHAnsi" w:cstheme="minorHAnsi"/>
            <w:sz w:val="22"/>
            <w:szCs w:val="22"/>
          </w:rPr>
          <w:t>Using the following code:</w:t>
        </w:r>
      </w:ins>
    </w:p>
    <w:p w14:paraId="6DC260B5" w14:textId="77777777" w:rsidR="00942118" w:rsidRDefault="00942118" w:rsidP="00942118">
      <w:pPr>
        <w:pStyle w:val="NormalWeb"/>
        <w:keepNext/>
        <w:rPr>
          <w:ins w:id="999" w:author="kunnu vrma" w:date="2024-05-19T15:27:00Z" w16du:dateUtc="2024-05-19T22:27:00Z"/>
        </w:rPr>
        <w:pPrChange w:id="1000" w:author="kunnu vrma" w:date="2024-05-19T15:27:00Z" w16du:dateUtc="2024-05-19T22:27:00Z">
          <w:pPr>
            <w:pStyle w:val="NormalWeb"/>
          </w:pPr>
        </w:pPrChange>
      </w:pPr>
      <w:ins w:id="1001" w:author="kunnu vrma" w:date="2024-05-19T15:25:00Z" w16du:dateUtc="2024-05-19T22:25:00Z">
        <w:r w:rsidRPr="00942118">
          <w:rPr>
            <w:rFonts w:asciiTheme="minorHAnsi" w:hAnsiTheme="minorHAnsi" w:cstheme="minorHAnsi"/>
            <w:sz w:val="22"/>
            <w:szCs w:val="22"/>
          </w:rPr>
          <w:lastRenderedPageBreak/>
          <w:drawing>
            <wp:inline distT="0" distB="0" distL="0" distR="0" wp14:anchorId="150472E4" wp14:editId="1F69D343">
              <wp:extent cx="5943600" cy="2697480"/>
              <wp:effectExtent l="0" t="0" r="0" b="7620"/>
              <wp:docPr id="549676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6181" name="Picture 1" descr="A screen shot of a computer program&#10;&#10;Description automatically generated"/>
                      <pic:cNvPicPr/>
                    </pic:nvPicPr>
                    <pic:blipFill>
                      <a:blip r:embed="rId26"/>
                      <a:stretch>
                        <a:fillRect/>
                      </a:stretch>
                    </pic:blipFill>
                    <pic:spPr>
                      <a:xfrm>
                        <a:off x="0" y="0"/>
                        <a:ext cx="5943600" cy="2697480"/>
                      </a:xfrm>
                      <a:prstGeom prst="rect">
                        <a:avLst/>
                      </a:prstGeom>
                    </pic:spPr>
                  </pic:pic>
                </a:graphicData>
              </a:graphic>
            </wp:inline>
          </w:drawing>
        </w:r>
      </w:ins>
    </w:p>
    <w:p w14:paraId="733F795F" w14:textId="53C3CE10" w:rsidR="00BB7760" w:rsidRPr="00942118" w:rsidRDefault="00942118" w:rsidP="00942118">
      <w:pPr>
        <w:pStyle w:val="Caption"/>
        <w:rPr>
          <w:rFonts w:cstheme="minorHAnsi"/>
          <w:iCs w:val="0"/>
          <w:sz w:val="22"/>
          <w:szCs w:val="22"/>
          <w:rPrChange w:id="1002" w:author="kunnu vrma" w:date="2024-05-19T15:27:00Z" w16du:dateUtc="2024-05-19T22:27:00Z">
            <w:rPr/>
          </w:rPrChange>
        </w:rPr>
        <w:pPrChange w:id="1003" w:author="kunnu vrma" w:date="2024-05-19T15:27:00Z" w16du:dateUtc="2024-05-19T22:27:00Z">
          <w:pPr>
            <w:pStyle w:val="NormalWeb"/>
          </w:pPr>
        </w:pPrChange>
      </w:pPr>
      <w:bookmarkStart w:id="1004" w:name="_Toc167041522"/>
      <w:ins w:id="1005" w:author="kunnu vrma" w:date="2024-05-19T15:27:00Z" w16du:dateUtc="2024-05-19T22:27:00Z">
        <w:r>
          <w:t xml:space="preserve">Figure </w:t>
        </w:r>
        <w:r>
          <w:fldChar w:fldCharType="begin"/>
        </w:r>
        <w:r>
          <w:instrText xml:space="preserve"> SEQ Figure \* ARABIC </w:instrText>
        </w:r>
      </w:ins>
      <w:r>
        <w:fldChar w:fldCharType="separate"/>
      </w:r>
      <w:ins w:id="1006" w:author="kunnu vrma" w:date="2024-05-19T20:04:00Z" w16du:dateUtc="2024-05-20T03:04:00Z">
        <w:r w:rsidR="00CB18E6">
          <w:rPr>
            <w:noProof/>
          </w:rPr>
          <w:t>19</w:t>
        </w:r>
      </w:ins>
      <w:ins w:id="1007" w:author="kunnu vrma" w:date="2024-05-19T15:27:00Z" w16du:dateUtc="2024-05-19T22:27:00Z">
        <w:r>
          <w:fldChar w:fldCharType="end"/>
        </w:r>
        <w:r>
          <w:t>: Code for Histograms showing Weather variables</w:t>
        </w:r>
      </w:ins>
      <w:bookmarkEnd w:id="1004"/>
      <w:moveFromRangeStart w:id="1008" w:author="kunnu vrma" w:date="2024-05-19T04:46:00Z" w:name="move166986424"/>
      <w:moveFrom w:id="1009" w:author="kunnu vrma" w:date="2024-05-19T04:46:00Z" w16du:dateUtc="2024-05-19T11:46:00Z">
        <w:r w:rsidR="00BB7760" w:rsidDel="009256A0">
          <w:rPr>
            <w:noProof/>
          </w:rPr>
          <w:drawing>
            <wp:inline distT="0" distB="0" distL="0" distR="0" wp14:anchorId="021B7AB7" wp14:editId="55235715">
              <wp:extent cx="5943600" cy="3566160"/>
              <wp:effectExtent l="0" t="0" r="0" b="0"/>
              <wp:docPr id="1114141429" name="Picture 6" descr="A graph showing a number of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1429" name="Picture 6" descr="A graph showing a number of different sizes of data&#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moveFrom>
      <w:moveFromRangeEnd w:id="1008"/>
    </w:p>
    <w:p w14:paraId="32F86C9C" w14:textId="762D1AD2" w:rsidR="00816651" w:rsidRPr="00816651" w:rsidDel="009256A0" w:rsidRDefault="00816651" w:rsidP="00BB7760">
      <w:pPr>
        <w:pStyle w:val="NormalWeb"/>
        <w:rPr>
          <w:moveFrom w:id="1010" w:author="kunnu vrma" w:date="2024-05-19T04:49:00Z" w16du:dateUtc="2024-05-19T11:49:00Z"/>
          <w:rFonts w:asciiTheme="minorHAnsi" w:hAnsiTheme="minorHAnsi" w:cstheme="minorHAnsi"/>
          <w:i/>
          <w:iCs/>
          <w:sz w:val="22"/>
          <w:szCs w:val="22"/>
        </w:rPr>
      </w:pPr>
      <w:moveFromRangeStart w:id="1011" w:author="kunnu vrma" w:date="2024-05-19T04:49:00Z" w:name="move166986583"/>
      <w:moveFrom w:id="1012" w:author="kunnu vrma" w:date="2024-05-19T04:49:00Z" w16du:dateUtc="2024-05-19T11:49:00Z">
        <w:r w:rsidRPr="00816651" w:rsidDel="009256A0">
          <w:rPr>
            <w:rFonts w:asciiTheme="minorHAnsi" w:hAnsiTheme="minorHAnsi" w:cstheme="minorHAnsi"/>
            <w:i/>
            <w:iCs/>
            <w:sz w:val="22"/>
            <w:szCs w:val="22"/>
          </w:rPr>
          <w:t>The scatter plot above shows the Traffic or total time stopped affected by the Actual Mean temperature.</w:t>
        </w:r>
      </w:moveFrom>
    </w:p>
    <w:moveFromRangeEnd w:id="1011"/>
    <w:p w14:paraId="7E5F45F7" w14:textId="5B9FCBB3" w:rsidR="00854DFA" w:rsidRDefault="00854DFA" w:rsidP="00854DFA">
      <w:pPr>
        <w:pStyle w:val="NormalWeb"/>
        <w:spacing w:before="0" w:beforeAutospacing="0" w:after="0" w:afterAutospacing="0"/>
        <w:rPr>
          <w:rFonts w:ascii="Calibri" w:hAnsi="Calibri" w:cs="Calibri"/>
          <w:sz w:val="22"/>
          <w:szCs w:val="22"/>
        </w:rPr>
      </w:pPr>
    </w:p>
    <w:p w14:paraId="280C0533" w14:textId="2C15347E"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w:t>
      </w:r>
      <w:del w:id="1013" w:author="kunnu vrma" w:date="2024-05-19T19:53:00Z" w16du:dateUtc="2024-05-20T02:53:00Z">
        <w:r w:rsidDel="00D87AEF">
          <w:rPr>
            <w:rFonts w:ascii="Calibri" w:hAnsi="Calibri" w:cs="Calibri"/>
            <w:sz w:val="22"/>
            <w:szCs w:val="22"/>
          </w:rPr>
          <w:delText>**</w:delText>
        </w:r>
      </w:del>
      <w:r>
        <w:rPr>
          <w:rFonts w:ascii="Calibri" w:hAnsi="Calibri" w:cs="Calibri"/>
          <w:sz w:val="22"/>
          <w:szCs w:val="22"/>
        </w:rPr>
        <w:t xml:space="preserve">Route Optimization: </w:t>
      </w:r>
      <w:del w:id="1014" w:author="kunnu vrma" w:date="2024-05-19T19:53:00Z" w16du:dateUtc="2024-05-20T02:53:00Z">
        <w:r w:rsidDel="00D87AEF">
          <w:rPr>
            <w:rFonts w:ascii="Calibri" w:hAnsi="Calibri" w:cs="Calibri"/>
            <w:sz w:val="22"/>
            <w:szCs w:val="22"/>
          </w:rPr>
          <w:delText>**</w:delText>
        </w:r>
      </w:del>
      <w:r>
        <w:rPr>
          <w:rFonts w:ascii="Calibri" w:hAnsi="Calibri" w:cs="Calibri"/>
          <w:sz w:val="22"/>
          <w:szCs w:val="22"/>
        </w:rPr>
        <w:t xml:space="preserve"> </w:t>
      </w:r>
      <w:ins w:id="1015" w:author="kunnu vrma" w:date="2024-05-19T15:28:00Z" w16du:dateUtc="2024-05-19T22:28:00Z">
        <w:r w:rsidR="00942118" w:rsidRPr="00942118">
          <w:rPr>
            <w:rFonts w:ascii="Calibri" w:hAnsi="Calibri" w:cs="Calibri"/>
            <w:sz w:val="22"/>
            <w:szCs w:val="22"/>
          </w:rPr>
          <w:t>One feature of the project is showing alternative routes with different travel times and levels of traffic. This can help people choose the best route by looking at real-time traffic data. It also lets users see different route options on a map.</w:t>
        </w:r>
      </w:ins>
      <w:del w:id="1016" w:author="kunnu vrma" w:date="2024-05-19T15:28:00Z" w16du:dateUtc="2024-05-19T22:28:00Z">
        <w:r w:rsidDel="00942118">
          <w:rPr>
            <w:rFonts w:ascii="Calibri" w:hAnsi="Calibri" w:cs="Calibri"/>
            <w:sz w:val="22"/>
            <w:szCs w:val="22"/>
          </w:rPr>
          <w:delText xml:space="preserve">A </w:delText>
        </w:r>
        <w:r w:rsidR="00816651" w:rsidDel="00942118">
          <w:rPr>
            <w:rFonts w:ascii="Calibri" w:hAnsi="Calibri" w:cs="Calibri"/>
            <w:sz w:val="22"/>
            <w:szCs w:val="22"/>
          </w:rPr>
          <w:delText>detailed</w:delText>
        </w:r>
        <w:r w:rsidDel="00942118">
          <w:rPr>
            <w:rFonts w:ascii="Calibri" w:hAnsi="Calibri" w:cs="Calibri"/>
            <w:sz w:val="22"/>
            <w:szCs w:val="22"/>
          </w:rPr>
          <w:delText xml:space="preserve"> overlay showing alternative routes with varying travel times and congestion levels can assist users in selecting the most efficient route based on real-time traffic data. </w:delText>
        </w:r>
        <w:r w:rsidR="00533231" w:rsidDel="00942118">
          <w:rPr>
            <w:rFonts w:ascii="Calibri" w:hAnsi="Calibri" w:cs="Calibri"/>
            <w:sz w:val="22"/>
            <w:szCs w:val="22"/>
          </w:rPr>
          <w:delText>This result</w:delText>
        </w:r>
        <w:r w:rsidDel="00942118">
          <w:rPr>
            <w:rFonts w:ascii="Calibri" w:hAnsi="Calibri" w:cs="Calibri"/>
            <w:sz w:val="22"/>
            <w:szCs w:val="22"/>
          </w:rPr>
          <w:delText xml:space="preserve"> enables users to explore different route options visually.</w:delText>
        </w:r>
      </w:del>
    </w:p>
    <w:p w14:paraId="703041BA"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BC0F42" w14:textId="77777777" w:rsidR="009D6511" w:rsidRDefault="009D6511" w:rsidP="00854DFA">
      <w:pPr>
        <w:pStyle w:val="NormalWeb"/>
        <w:spacing w:before="0" w:beforeAutospacing="0" w:after="0" w:afterAutospacing="0"/>
        <w:rPr>
          <w:rFonts w:ascii="Calibri" w:hAnsi="Calibri" w:cs="Calibri"/>
          <w:sz w:val="22"/>
          <w:szCs w:val="22"/>
        </w:rPr>
      </w:pPr>
      <w:r w:rsidRPr="009D6511">
        <w:rPr>
          <w:rFonts w:ascii="Calibri" w:hAnsi="Calibri" w:cs="Calibri"/>
          <w:noProof/>
          <w:sz w:val="22"/>
          <w:szCs w:val="22"/>
        </w:rPr>
        <w:drawing>
          <wp:inline distT="0" distB="0" distL="0" distR="0" wp14:anchorId="5327A61C" wp14:editId="65C967D0">
            <wp:extent cx="5874052" cy="3397425"/>
            <wp:effectExtent l="0" t="0" r="0" b="0"/>
            <wp:docPr id="176327397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3977" name="Picture 1" descr="A computer screen shot of a computer program&#10;&#10;Description automatically generated"/>
                    <pic:cNvPicPr/>
                  </pic:nvPicPr>
                  <pic:blipFill>
                    <a:blip r:embed="rId27"/>
                    <a:stretch>
                      <a:fillRect/>
                    </a:stretch>
                  </pic:blipFill>
                  <pic:spPr>
                    <a:xfrm>
                      <a:off x="0" y="0"/>
                      <a:ext cx="5874052" cy="3397425"/>
                    </a:xfrm>
                    <a:prstGeom prst="rect">
                      <a:avLst/>
                    </a:prstGeom>
                  </pic:spPr>
                </pic:pic>
              </a:graphicData>
            </a:graphic>
          </wp:inline>
        </w:drawing>
      </w:r>
    </w:p>
    <w:p w14:paraId="3D6DFB94" w14:textId="7AA09689" w:rsidR="00854DFA" w:rsidRDefault="00854DFA" w:rsidP="00854DFA">
      <w:pPr>
        <w:pStyle w:val="NormalWeb"/>
        <w:spacing w:before="0" w:beforeAutospacing="0" w:after="0" w:afterAutospacing="0"/>
        <w:rPr>
          <w:ins w:id="1017" w:author="kunnu vrma" w:date="2024-05-19T04:50:00Z" w16du:dateUtc="2024-05-19T11:50:00Z"/>
          <w:rFonts w:ascii="Calibri" w:hAnsi="Calibri" w:cs="Calibri"/>
          <w:sz w:val="22"/>
          <w:szCs w:val="22"/>
        </w:rPr>
      </w:pPr>
      <w:r>
        <w:rPr>
          <w:rFonts w:ascii="Calibri" w:hAnsi="Calibri" w:cs="Calibri"/>
          <w:sz w:val="22"/>
          <w:szCs w:val="22"/>
        </w:rPr>
        <w:t> </w:t>
      </w:r>
    </w:p>
    <w:p w14:paraId="09484927" w14:textId="5950652F" w:rsidR="009256A0" w:rsidRDefault="009256A0" w:rsidP="009256A0">
      <w:pPr>
        <w:pStyle w:val="Caption"/>
        <w:rPr>
          <w:rFonts w:ascii="Calibri" w:hAnsi="Calibri" w:cs="Calibri"/>
          <w:sz w:val="22"/>
          <w:szCs w:val="22"/>
        </w:rPr>
        <w:pPrChange w:id="1018" w:author="kunnu vrma" w:date="2024-05-19T04:50:00Z" w16du:dateUtc="2024-05-19T11:50:00Z">
          <w:pPr>
            <w:pStyle w:val="NormalWeb"/>
            <w:spacing w:before="0" w:beforeAutospacing="0" w:after="0" w:afterAutospacing="0"/>
          </w:pPr>
        </w:pPrChange>
      </w:pPr>
      <w:bookmarkStart w:id="1019" w:name="_Toc166994079"/>
      <w:bookmarkStart w:id="1020" w:name="_Toc166994221"/>
      <w:bookmarkStart w:id="1021" w:name="_Toc167041523"/>
      <w:ins w:id="1022" w:author="kunnu vrma" w:date="2024-05-19T04:50:00Z" w16du:dateUtc="2024-05-19T11:50:00Z">
        <w:r>
          <w:t xml:space="preserve">Figure </w:t>
        </w:r>
        <w:r>
          <w:fldChar w:fldCharType="begin"/>
        </w:r>
        <w:r>
          <w:instrText xml:space="preserve"> SEQ Figure \* ARABIC </w:instrText>
        </w:r>
      </w:ins>
      <w:r>
        <w:fldChar w:fldCharType="separate"/>
      </w:r>
      <w:ins w:id="1023" w:author="kunnu vrma" w:date="2024-05-19T20:04:00Z" w16du:dateUtc="2024-05-20T03:04:00Z">
        <w:r w:rsidR="00CB18E6">
          <w:rPr>
            <w:noProof/>
          </w:rPr>
          <w:t>20</w:t>
        </w:r>
      </w:ins>
      <w:ins w:id="1024" w:author="kunnu vrma" w:date="2024-05-19T04:50:00Z" w16du:dateUtc="2024-05-19T11:50:00Z">
        <w:r>
          <w:fldChar w:fldCharType="end"/>
        </w:r>
        <w:r>
          <w:t xml:space="preserve">: Real-time traffic insights such as Distance, Duration, </w:t>
        </w:r>
        <w:r w:rsidR="00552AD5">
          <w:t>Traffic Incidents</w:t>
        </w:r>
        <w:r>
          <w:t>, and Alternative Routes</w:t>
        </w:r>
      </w:ins>
      <w:bookmarkEnd w:id="1019"/>
      <w:bookmarkEnd w:id="1020"/>
      <w:bookmarkEnd w:id="1021"/>
    </w:p>
    <w:p w14:paraId="13FFFE5D" w14:textId="77777777" w:rsidR="00816651" w:rsidRDefault="00854DFA" w:rsidP="00854DFA">
      <w:pPr>
        <w:pStyle w:val="NormalWeb"/>
        <w:spacing w:before="0" w:beforeAutospacing="0" w:after="0" w:afterAutospacing="0"/>
        <w:rPr>
          <w:ins w:id="1025" w:author="kunnu vrma" w:date="2024-05-19T04:51:00Z" w16du:dateUtc="2024-05-19T11:51:00Z"/>
          <w:rFonts w:ascii="Calibri" w:hAnsi="Calibri" w:cs="Calibri"/>
          <w:sz w:val="22"/>
          <w:szCs w:val="22"/>
        </w:rPr>
      </w:pPr>
      <w:del w:id="1026" w:author="kunnu vrma" w:date="2024-05-19T04:50:00Z" w16du:dateUtc="2024-05-19T11:50:00Z">
        <w:r w:rsidDel="00552AD5">
          <w:rPr>
            <w:rFonts w:ascii="Calibri" w:hAnsi="Calibri" w:cs="Calibri"/>
            <w:sz w:val="22"/>
            <w:szCs w:val="22"/>
          </w:rPr>
          <w:lastRenderedPageBreak/>
          <w:delText> </w:delText>
        </w:r>
      </w:del>
      <w:r w:rsidR="00035FAC" w:rsidRPr="00035FAC">
        <w:rPr>
          <w:rFonts w:ascii="Calibri" w:hAnsi="Calibri" w:cs="Calibri"/>
          <w:noProof/>
          <w:sz w:val="22"/>
          <w:szCs w:val="22"/>
        </w:rPr>
        <w:drawing>
          <wp:inline distT="0" distB="0" distL="0" distR="0" wp14:anchorId="3512748E" wp14:editId="2DD91C3E">
            <wp:extent cx="5943600" cy="2245360"/>
            <wp:effectExtent l="0" t="0" r="0" b="2540"/>
            <wp:docPr id="13631944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447" name="Picture 1" descr="A computer screen shot of a black screen&#10;&#10;Description automatically generated"/>
                    <pic:cNvPicPr/>
                  </pic:nvPicPr>
                  <pic:blipFill>
                    <a:blip r:embed="rId28"/>
                    <a:stretch>
                      <a:fillRect/>
                    </a:stretch>
                  </pic:blipFill>
                  <pic:spPr>
                    <a:xfrm>
                      <a:off x="0" y="0"/>
                      <a:ext cx="5943600" cy="2245360"/>
                    </a:xfrm>
                    <a:prstGeom prst="rect">
                      <a:avLst/>
                    </a:prstGeom>
                  </pic:spPr>
                </pic:pic>
              </a:graphicData>
            </a:graphic>
          </wp:inline>
        </w:drawing>
      </w:r>
    </w:p>
    <w:p w14:paraId="451D5354" w14:textId="77777777" w:rsidR="00552AD5" w:rsidRDefault="00552AD5" w:rsidP="00854DFA">
      <w:pPr>
        <w:pStyle w:val="NormalWeb"/>
        <w:spacing w:before="0" w:beforeAutospacing="0" w:after="0" w:afterAutospacing="0"/>
        <w:rPr>
          <w:ins w:id="1027" w:author="kunnu vrma" w:date="2024-05-19T04:51:00Z" w16du:dateUtc="2024-05-19T11:51:00Z"/>
          <w:rFonts w:ascii="Calibri" w:hAnsi="Calibri" w:cs="Calibri"/>
          <w:sz w:val="22"/>
          <w:szCs w:val="22"/>
        </w:rPr>
      </w:pPr>
    </w:p>
    <w:p w14:paraId="58A358AD" w14:textId="260CE353" w:rsidR="00552AD5" w:rsidRDefault="00552AD5" w:rsidP="00552AD5">
      <w:pPr>
        <w:pStyle w:val="Caption"/>
        <w:rPr>
          <w:rFonts w:ascii="Calibri" w:hAnsi="Calibri" w:cs="Calibri"/>
          <w:sz w:val="22"/>
          <w:szCs w:val="22"/>
        </w:rPr>
        <w:pPrChange w:id="1028" w:author="kunnu vrma" w:date="2024-05-19T04:51:00Z" w16du:dateUtc="2024-05-19T11:51:00Z">
          <w:pPr>
            <w:pStyle w:val="NormalWeb"/>
            <w:spacing w:before="0" w:beforeAutospacing="0" w:after="0" w:afterAutospacing="0"/>
          </w:pPr>
        </w:pPrChange>
      </w:pPr>
      <w:bookmarkStart w:id="1029" w:name="_Toc166994080"/>
      <w:bookmarkStart w:id="1030" w:name="_Toc166994222"/>
      <w:bookmarkStart w:id="1031" w:name="_Toc167041524"/>
      <w:ins w:id="1032" w:author="kunnu vrma" w:date="2024-05-19T04:51:00Z" w16du:dateUtc="2024-05-19T11:51:00Z">
        <w:r>
          <w:t xml:space="preserve">Figure </w:t>
        </w:r>
        <w:r>
          <w:fldChar w:fldCharType="begin"/>
        </w:r>
        <w:r>
          <w:instrText xml:space="preserve"> SEQ Figure \* ARABIC </w:instrText>
        </w:r>
      </w:ins>
      <w:r>
        <w:fldChar w:fldCharType="separate"/>
      </w:r>
      <w:ins w:id="1033" w:author="kunnu vrma" w:date="2024-05-19T20:04:00Z" w16du:dateUtc="2024-05-20T03:04:00Z">
        <w:r w:rsidR="00CB18E6">
          <w:rPr>
            <w:noProof/>
          </w:rPr>
          <w:t>21</w:t>
        </w:r>
      </w:ins>
      <w:ins w:id="1034" w:author="kunnu vrma" w:date="2024-05-19T04:51:00Z" w16du:dateUtc="2024-05-19T11:51:00Z">
        <w:r>
          <w:fldChar w:fldCharType="end"/>
        </w:r>
        <w:r>
          <w:t>: Real-time traffic insight for Public Transit data from Origin to destination</w:t>
        </w:r>
      </w:ins>
      <w:bookmarkEnd w:id="1029"/>
      <w:bookmarkEnd w:id="1030"/>
      <w:bookmarkEnd w:id="1031"/>
    </w:p>
    <w:p w14:paraId="1BF08739" w14:textId="6E3D44BE" w:rsidR="00816651" w:rsidRPr="00D87AEF" w:rsidRDefault="00816651" w:rsidP="00854DFA">
      <w:pPr>
        <w:pStyle w:val="NormalWeb"/>
        <w:spacing w:before="0" w:beforeAutospacing="0" w:after="0" w:afterAutospacing="0"/>
        <w:rPr>
          <w:rFonts w:ascii="Calibri" w:hAnsi="Calibri" w:cs="Calibri"/>
          <w:sz w:val="22"/>
          <w:szCs w:val="22"/>
          <w:rPrChange w:id="1035" w:author="kunnu vrma" w:date="2024-05-19T19:53:00Z" w16du:dateUtc="2024-05-20T02:53:00Z">
            <w:rPr>
              <w:rFonts w:ascii="Calibri" w:hAnsi="Calibri" w:cs="Calibri"/>
              <w:i/>
              <w:iCs/>
              <w:sz w:val="22"/>
              <w:szCs w:val="22"/>
            </w:rPr>
          </w:rPrChange>
        </w:rPr>
      </w:pPr>
      <w:r w:rsidRPr="00D87AEF">
        <w:rPr>
          <w:rFonts w:ascii="Calibri" w:hAnsi="Calibri" w:cs="Calibri"/>
          <w:sz w:val="22"/>
          <w:szCs w:val="22"/>
          <w:rPrChange w:id="1036" w:author="kunnu vrma" w:date="2024-05-19T19:53:00Z" w16du:dateUtc="2024-05-20T02:53:00Z">
            <w:rPr>
              <w:rFonts w:ascii="Calibri" w:hAnsi="Calibri" w:cs="Calibri"/>
              <w:i/>
              <w:iCs/>
              <w:sz w:val="22"/>
              <w:szCs w:val="22"/>
            </w:rPr>
          </w:rPrChange>
        </w:rPr>
        <w:t xml:space="preserve">The </w:t>
      </w:r>
      <w:r w:rsidR="00533231" w:rsidRPr="00D87AEF">
        <w:rPr>
          <w:rFonts w:ascii="Calibri" w:hAnsi="Calibri" w:cs="Calibri"/>
          <w:sz w:val="22"/>
          <w:szCs w:val="22"/>
          <w:rPrChange w:id="1037" w:author="kunnu vrma" w:date="2024-05-19T19:53:00Z" w16du:dateUtc="2024-05-20T02:53:00Z">
            <w:rPr>
              <w:rFonts w:ascii="Calibri" w:hAnsi="Calibri" w:cs="Calibri"/>
              <w:i/>
              <w:iCs/>
              <w:sz w:val="22"/>
              <w:szCs w:val="22"/>
            </w:rPr>
          </w:rPrChange>
        </w:rPr>
        <w:t>screenshot of the terminal above shows that the system collects user inputs and provide them with Suggested Optimal Departure time, and Public Transit data so users can plan their trip better.</w:t>
      </w:r>
    </w:p>
    <w:p w14:paraId="5B72A2CC" w14:textId="5ECDE5AA"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DC536F" w14:textId="025020D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integration of real-time traffic and weather APIs provides valuable insights for optimizing travel routes and enhancing traffic management strategies. By </w:t>
      </w:r>
      <w:del w:id="1038" w:author="kunnu vrma" w:date="2024-05-19T04:51:00Z" w16du:dateUtc="2024-05-19T11:51:00Z">
        <w:r w:rsidDel="00552AD5">
          <w:rPr>
            <w:rFonts w:ascii="Calibri" w:hAnsi="Calibri" w:cs="Calibri"/>
            <w:sz w:val="22"/>
            <w:szCs w:val="22"/>
          </w:rPr>
          <w:delText xml:space="preserve">leveraging </w:delText>
        </w:r>
      </w:del>
      <w:ins w:id="1039" w:author="kunnu vrma" w:date="2024-05-19T04:51:00Z" w16du:dateUtc="2024-05-19T11:51:00Z">
        <w:r w:rsidR="00552AD5">
          <w:rPr>
            <w:rFonts w:ascii="Calibri" w:hAnsi="Calibri" w:cs="Calibri"/>
            <w:sz w:val="22"/>
            <w:szCs w:val="22"/>
          </w:rPr>
          <w:t>using</w:t>
        </w:r>
        <w:r w:rsidR="00552AD5">
          <w:rPr>
            <w:rFonts w:ascii="Calibri" w:hAnsi="Calibri" w:cs="Calibri"/>
            <w:sz w:val="22"/>
            <w:szCs w:val="22"/>
          </w:rPr>
          <w:t xml:space="preserve"> </w:t>
        </w:r>
      </w:ins>
      <w:r>
        <w:rPr>
          <w:rFonts w:ascii="Calibri" w:hAnsi="Calibri" w:cs="Calibri"/>
          <w:sz w:val="22"/>
          <w:szCs w:val="22"/>
        </w:rPr>
        <w:t xml:space="preserve">these insights and visualizations, users can make informed decisions to </w:t>
      </w:r>
      <w:del w:id="1040" w:author="kunnu vrma" w:date="2024-05-19T04:53:00Z" w16du:dateUtc="2024-05-19T11:53:00Z">
        <w:r w:rsidDel="00552AD5">
          <w:rPr>
            <w:rFonts w:ascii="Calibri" w:hAnsi="Calibri" w:cs="Calibri"/>
            <w:sz w:val="22"/>
            <w:szCs w:val="22"/>
          </w:rPr>
          <w:delText>navigate traffic</w:delText>
        </w:r>
      </w:del>
      <w:ins w:id="1041" w:author="kunnu vrma" w:date="2024-05-19T04:53:00Z" w16du:dateUtc="2024-05-19T11:53:00Z">
        <w:r w:rsidR="00552AD5">
          <w:rPr>
            <w:rFonts w:ascii="Calibri" w:hAnsi="Calibri" w:cs="Calibri"/>
            <w:sz w:val="22"/>
            <w:szCs w:val="22"/>
          </w:rPr>
          <w:t>travel</w:t>
        </w:r>
      </w:ins>
      <w:r>
        <w:rPr>
          <w:rFonts w:ascii="Calibri" w:hAnsi="Calibri" w:cs="Calibri"/>
          <w:sz w:val="22"/>
          <w:szCs w:val="22"/>
        </w:rPr>
        <w:t xml:space="preserve"> more efficiently and </w:t>
      </w:r>
      <w:del w:id="1042" w:author="kunnu vrma" w:date="2024-05-19T04:53:00Z" w16du:dateUtc="2024-05-19T11:53:00Z">
        <w:r w:rsidDel="00552AD5">
          <w:rPr>
            <w:rFonts w:ascii="Calibri" w:hAnsi="Calibri" w:cs="Calibri"/>
            <w:sz w:val="22"/>
            <w:szCs w:val="22"/>
          </w:rPr>
          <w:delText xml:space="preserve">mitigate </w:delText>
        </w:r>
      </w:del>
      <w:ins w:id="1043" w:author="kunnu vrma" w:date="2024-05-19T04:53:00Z" w16du:dateUtc="2024-05-19T11:53:00Z">
        <w:r w:rsidR="00552AD5">
          <w:rPr>
            <w:rFonts w:ascii="Calibri" w:hAnsi="Calibri" w:cs="Calibri"/>
            <w:sz w:val="22"/>
            <w:szCs w:val="22"/>
          </w:rPr>
          <w:t>avoid</w:t>
        </w:r>
        <w:r w:rsidR="00552AD5">
          <w:rPr>
            <w:rFonts w:ascii="Calibri" w:hAnsi="Calibri" w:cs="Calibri"/>
            <w:sz w:val="22"/>
            <w:szCs w:val="22"/>
          </w:rPr>
          <w:t xml:space="preserve"> </w:t>
        </w:r>
      </w:ins>
      <w:r>
        <w:rPr>
          <w:rFonts w:ascii="Calibri" w:hAnsi="Calibri" w:cs="Calibri"/>
          <w:sz w:val="22"/>
          <w:szCs w:val="22"/>
        </w:rPr>
        <w:t>the impact of adverse weather conditions. This real-time approach to traffic and weather analysis contributes to safer and more efficient transportation systems.</w:t>
      </w:r>
    </w:p>
    <w:p w14:paraId="6175298C" w14:textId="77777777" w:rsidR="00533231" w:rsidRDefault="00533231" w:rsidP="00854DFA">
      <w:pPr>
        <w:pStyle w:val="NormalWeb"/>
        <w:spacing w:before="0" w:beforeAutospacing="0" w:after="0" w:afterAutospacing="0"/>
        <w:rPr>
          <w:rFonts w:ascii="Calibri" w:hAnsi="Calibri" w:cs="Calibri"/>
          <w:sz w:val="22"/>
          <w:szCs w:val="22"/>
        </w:rPr>
      </w:pPr>
    </w:p>
    <w:p w14:paraId="1A67B475" w14:textId="2F7A31B4" w:rsidR="00533231" w:rsidRDefault="00533231" w:rsidP="00EC75E0">
      <w:pPr>
        <w:pStyle w:val="Heading2"/>
      </w:pPr>
      <w:bookmarkStart w:id="1044" w:name="_Toc166994156"/>
      <w:bookmarkStart w:id="1045" w:name="_Toc167406602"/>
      <w:r w:rsidRPr="00533231">
        <w:t>2.6 System/Software Architecture Diagram</w:t>
      </w:r>
      <w:bookmarkEnd w:id="1044"/>
      <w:bookmarkEnd w:id="1045"/>
    </w:p>
    <w:p w14:paraId="42EB5015" w14:textId="77777777" w:rsidR="00BC3ED0" w:rsidRDefault="00BC3ED0" w:rsidP="00BC3ED0"/>
    <w:p w14:paraId="10466C66" w14:textId="01A74005" w:rsidR="00BC3ED0" w:rsidRPr="00BC3ED0" w:rsidRDefault="00BC3ED0" w:rsidP="00BC3ED0">
      <w:pPr>
        <w:rPr>
          <w:b/>
          <w:bCs/>
        </w:rPr>
      </w:pPr>
      <w:r w:rsidRPr="00BC3ED0">
        <w:rPr>
          <w:b/>
          <w:bCs/>
        </w:rPr>
        <w:t>Flowchart Sequence Diagram:</w:t>
      </w:r>
    </w:p>
    <w:p w14:paraId="45C532D1" w14:textId="5131708E" w:rsidR="00BC3ED0" w:rsidRDefault="00BC3ED0" w:rsidP="00BC3ED0">
      <w:r>
        <w:t>Flowchart Sequence Diagram on how the Processes were completed starting from Data Collection, Preprocessing, cleaning, and Visualization.</w:t>
      </w:r>
    </w:p>
    <w:p w14:paraId="5A4B4D57" w14:textId="07F9931D" w:rsidR="00BC3ED0" w:rsidRDefault="00BC3ED0" w:rsidP="00BC3ED0">
      <w:r w:rsidRPr="00BC3ED0">
        <w:rPr>
          <w:noProof/>
        </w:rPr>
        <w:lastRenderedPageBreak/>
        <w:drawing>
          <wp:inline distT="0" distB="0" distL="0" distR="0" wp14:anchorId="0C8D636E" wp14:editId="63D407F8">
            <wp:extent cx="4724643" cy="3778444"/>
            <wp:effectExtent l="0" t="0" r="0" b="0"/>
            <wp:docPr id="5037820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2027" name="Picture 1" descr="A diagram of a flowchart&#10;&#10;Description automatically generated"/>
                    <pic:cNvPicPr/>
                  </pic:nvPicPr>
                  <pic:blipFill>
                    <a:blip r:embed="rId29"/>
                    <a:stretch>
                      <a:fillRect/>
                    </a:stretch>
                  </pic:blipFill>
                  <pic:spPr>
                    <a:xfrm>
                      <a:off x="0" y="0"/>
                      <a:ext cx="4724643" cy="3778444"/>
                    </a:xfrm>
                    <a:prstGeom prst="rect">
                      <a:avLst/>
                    </a:prstGeom>
                  </pic:spPr>
                </pic:pic>
              </a:graphicData>
            </a:graphic>
          </wp:inline>
        </w:drawing>
      </w:r>
    </w:p>
    <w:p w14:paraId="19B08F22" w14:textId="12203AE7" w:rsidR="00F960D3" w:rsidRDefault="0012722B" w:rsidP="0012722B">
      <w:pPr>
        <w:pStyle w:val="Caption"/>
        <w:pPrChange w:id="1046" w:author="kunnu vrma" w:date="2024-05-19T06:32:00Z" w16du:dateUtc="2024-05-19T13:32:00Z">
          <w:pPr/>
        </w:pPrChange>
      </w:pPr>
      <w:bookmarkStart w:id="1047" w:name="_Toc166994081"/>
      <w:bookmarkStart w:id="1048" w:name="_Toc166994223"/>
      <w:bookmarkStart w:id="1049" w:name="_Toc167041525"/>
      <w:ins w:id="1050" w:author="kunnu vrma" w:date="2024-05-19T06:32:00Z" w16du:dateUtc="2024-05-19T13:32:00Z">
        <w:r>
          <w:t xml:space="preserve">Figure </w:t>
        </w:r>
        <w:r>
          <w:fldChar w:fldCharType="begin"/>
        </w:r>
        <w:r>
          <w:instrText xml:space="preserve"> SEQ Figure \* ARABIC </w:instrText>
        </w:r>
      </w:ins>
      <w:r>
        <w:fldChar w:fldCharType="separate"/>
      </w:r>
      <w:ins w:id="1051" w:author="kunnu vrma" w:date="2024-05-19T20:04:00Z" w16du:dateUtc="2024-05-20T03:04:00Z">
        <w:r w:rsidR="00CB18E6">
          <w:rPr>
            <w:noProof/>
          </w:rPr>
          <w:t>22</w:t>
        </w:r>
      </w:ins>
      <w:ins w:id="1052" w:author="kunnu vrma" w:date="2024-05-19T06:32:00Z" w16du:dateUtc="2024-05-19T13:32:00Z">
        <w:r>
          <w:fldChar w:fldCharType="end"/>
        </w:r>
        <w:r>
          <w:t>: Flowchart Sequence Diagram</w:t>
        </w:r>
      </w:ins>
      <w:bookmarkEnd w:id="1047"/>
      <w:bookmarkEnd w:id="1048"/>
      <w:bookmarkEnd w:id="1049"/>
    </w:p>
    <w:p w14:paraId="4DE9BACE" w14:textId="1D07684E" w:rsidR="00F960D3" w:rsidRDefault="00F960D3" w:rsidP="00BC3ED0">
      <w:pPr>
        <w:rPr>
          <w:b/>
          <w:bCs/>
        </w:rPr>
      </w:pPr>
      <w:r w:rsidRPr="00F960D3">
        <w:rPr>
          <w:b/>
          <w:bCs/>
        </w:rPr>
        <w:t>Network Diagram</w:t>
      </w:r>
    </w:p>
    <w:p w14:paraId="6F383ADE" w14:textId="144CDE66" w:rsidR="00F960D3" w:rsidRDefault="00F960D3" w:rsidP="00BC3ED0">
      <w:r>
        <w:t>The following diagram shown below will depict how the app connects to the APIs, and how the information is fetched and rendered on to the app dashboard.</w:t>
      </w:r>
    </w:p>
    <w:p w14:paraId="6E0B0C0A" w14:textId="6BEB9722" w:rsidR="00F960D3" w:rsidRDefault="00F960D3" w:rsidP="00BC3ED0">
      <w:pPr>
        <w:rPr>
          <w:ins w:id="1053" w:author="kunnu vrma" w:date="2024-05-19T06:33:00Z" w16du:dateUtc="2024-05-19T13:33:00Z"/>
        </w:rPr>
      </w:pPr>
      <w:r w:rsidRPr="00F960D3">
        <w:rPr>
          <w:noProof/>
        </w:rPr>
        <w:lastRenderedPageBreak/>
        <w:drawing>
          <wp:inline distT="0" distB="0" distL="0" distR="0" wp14:anchorId="4811E551" wp14:editId="516EE603">
            <wp:extent cx="4959605" cy="3930852"/>
            <wp:effectExtent l="0" t="0" r="0" b="0"/>
            <wp:docPr id="154351102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024" name="Picture 1" descr="A diagram of a computer network&#10;&#10;Description automatically generated"/>
                    <pic:cNvPicPr/>
                  </pic:nvPicPr>
                  <pic:blipFill>
                    <a:blip r:embed="rId30"/>
                    <a:stretch>
                      <a:fillRect/>
                    </a:stretch>
                  </pic:blipFill>
                  <pic:spPr>
                    <a:xfrm>
                      <a:off x="0" y="0"/>
                      <a:ext cx="4959605" cy="3930852"/>
                    </a:xfrm>
                    <a:prstGeom prst="rect">
                      <a:avLst/>
                    </a:prstGeom>
                  </pic:spPr>
                </pic:pic>
              </a:graphicData>
            </a:graphic>
          </wp:inline>
        </w:drawing>
      </w:r>
    </w:p>
    <w:p w14:paraId="6D288D82" w14:textId="0E602A3E" w:rsidR="0012722B" w:rsidRPr="00F960D3" w:rsidRDefault="0012722B" w:rsidP="0012722B">
      <w:pPr>
        <w:pStyle w:val="Caption"/>
        <w:pPrChange w:id="1054" w:author="kunnu vrma" w:date="2024-05-19T06:33:00Z" w16du:dateUtc="2024-05-19T13:33:00Z">
          <w:pPr/>
        </w:pPrChange>
      </w:pPr>
      <w:bookmarkStart w:id="1055" w:name="_Toc166994082"/>
      <w:bookmarkStart w:id="1056" w:name="_Toc166994224"/>
      <w:bookmarkStart w:id="1057" w:name="_Toc167041526"/>
      <w:ins w:id="1058" w:author="kunnu vrma" w:date="2024-05-19T06:33:00Z" w16du:dateUtc="2024-05-19T13:33:00Z">
        <w:r>
          <w:t xml:space="preserve">Figure </w:t>
        </w:r>
        <w:r>
          <w:fldChar w:fldCharType="begin"/>
        </w:r>
        <w:r>
          <w:instrText xml:space="preserve"> SEQ Figure \* ARABIC </w:instrText>
        </w:r>
      </w:ins>
      <w:r>
        <w:fldChar w:fldCharType="separate"/>
      </w:r>
      <w:ins w:id="1059" w:author="kunnu vrma" w:date="2024-05-19T20:04:00Z" w16du:dateUtc="2024-05-20T03:04:00Z">
        <w:r w:rsidR="00CB18E6">
          <w:rPr>
            <w:noProof/>
          </w:rPr>
          <w:t>23</w:t>
        </w:r>
      </w:ins>
      <w:ins w:id="1060" w:author="kunnu vrma" w:date="2024-05-19T06:33:00Z" w16du:dateUtc="2024-05-19T13:33:00Z">
        <w:r>
          <w:fldChar w:fldCharType="end"/>
        </w:r>
        <w:r>
          <w:t>: Network diagram of requests flowing in the system</w:t>
        </w:r>
      </w:ins>
      <w:bookmarkEnd w:id="1055"/>
      <w:bookmarkEnd w:id="1056"/>
      <w:bookmarkEnd w:id="1057"/>
    </w:p>
    <w:p w14:paraId="6B7558D7" w14:textId="77777777" w:rsidR="00533231" w:rsidRPr="00BC3ED0" w:rsidRDefault="00533231" w:rsidP="00533231">
      <w:pPr>
        <w:rPr>
          <w:b/>
          <w:bCs/>
        </w:rPr>
      </w:pPr>
      <w:r w:rsidRPr="00BC3ED0">
        <w:rPr>
          <w:b/>
          <w:bCs/>
        </w:rPr>
        <w:t>State Diagram for Predictive Modelling – Random Forest Algorithm:</w:t>
      </w:r>
    </w:p>
    <w:p w14:paraId="0FDE19D5" w14:textId="77777777" w:rsidR="00533231" w:rsidRDefault="00533231" w:rsidP="00533231">
      <w:pPr>
        <w:rPr>
          <w:b/>
          <w:bCs/>
        </w:rPr>
      </w:pPr>
      <w:r>
        <w:rPr>
          <w:b/>
          <w:bCs/>
        </w:rPr>
        <w:t>[Start] --&gt; [Initialize Random Forest Model] --&gt; [Train Model with Historical Traffic Data] --&gt; [Make Predictions for Real-time Traffic Data] --&gt; [Evaluate Model Performance] --&gt; [End]</w:t>
      </w:r>
    </w:p>
    <w:p w14:paraId="5691BF3E" w14:textId="77777777" w:rsidR="00533231" w:rsidRDefault="00533231" w:rsidP="00533231">
      <w:pPr>
        <w:rPr>
          <w:b/>
          <w:bCs/>
        </w:rPr>
      </w:pPr>
      <w:r>
        <w:rPr>
          <w:b/>
          <w:bCs/>
        </w:rPr>
        <w:t>The diagram below shows the traffic data is collected, and various data samples are trained to find the traffic routes, and finally out of those samples, an ideal route is selected as final output.</w:t>
      </w:r>
    </w:p>
    <w:p w14:paraId="30629693" w14:textId="61F3F6A5" w:rsidR="00533231" w:rsidRDefault="00533231" w:rsidP="00533231">
      <w:pPr>
        <w:rPr>
          <w:ins w:id="1061" w:author="kunnu vrma" w:date="2024-05-19T06:33:00Z" w16du:dateUtc="2024-05-19T13:33:00Z"/>
        </w:rPr>
      </w:pPr>
      <w:r>
        <w:rPr>
          <w:noProof/>
        </w:rPr>
        <w:lastRenderedPageBreak/>
        <w:drawing>
          <wp:inline distT="0" distB="0" distL="0" distR="0" wp14:anchorId="603BA6A8" wp14:editId="3949DEC5">
            <wp:extent cx="3867150" cy="4324350"/>
            <wp:effectExtent l="0" t="0" r="0" b="0"/>
            <wp:docPr id="2060979995" name="Picture 8"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te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7150" cy="4324350"/>
                    </a:xfrm>
                    <a:prstGeom prst="rect">
                      <a:avLst/>
                    </a:prstGeom>
                    <a:noFill/>
                    <a:ln>
                      <a:noFill/>
                    </a:ln>
                  </pic:spPr>
                </pic:pic>
              </a:graphicData>
            </a:graphic>
          </wp:inline>
        </w:drawing>
      </w:r>
    </w:p>
    <w:p w14:paraId="3DB2897C" w14:textId="0E34F17B" w:rsidR="0012722B" w:rsidRDefault="0012722B" w:rsidP="0012722B">
      <w:pPr>
        <w:pStyle w:val="Caption"/>
        <w:pPrChange w:id="1062" w:author="kunnu vrma" w:date="2024-05-19T06:33:00Z" w16du:dateUtc="2024-05-19T13:33:00Z">
          <w:pPr/>
        </w:pPrChange>
      </w:pPr>
      <w:bookmarkStart w:id="1063" w:name="_Toc166994083"/>
      <w:bookmarkStart w:id="1064" w:name="_Toc166994225"/>
      <w:bookmarkStart w:id="1065" w:name="_Toc167041527"/>
      <w:ins w:id="1066" w:author="kunnu vrma" w:date="2024-05-19T06:33:00Z" w16du:dateUtc="2024-05-19T13:33:00Z">
        <w:r>
          <w:t xml:space="preserve">Figure </w:t>
        </w:r>
        <w:r>
          <w:fldChar w:fldCharType="begin"/>
        </w:r>
        <w:r>
          <w:instrText xml:space="preserve"> SEQ Figure \* ARABIC </w:instrText>
        </w:r>
      </w:ins>
      <w:r>
        <w:fldChar w:fldCharType="separate"/>
      </w:r>
      <w:ins w:id="1067" w:author="kunnu vrma" w:date="2024-05-19T20:04:00Z" w16du:dateUtc="2024-05-20T03:04:00Z">
        <w:r w:rsidR="00CB18E6">
          <w:rPr>
            <w:noProof/>
          </w:rPr>
          <w:t>24</w:t>
        </w:r>
      </w:ins>
      <w:ins w:id="1068" w:author="kunnu vrma" w:date="2024-05-19T06:33:00Z" w16du:dateUtc="2024-05-19T13:33:00Z">
        <w:r>
          <w:fldChar w:fldCharType="end"/>
        </w:r>
        <w:r>
          <w:t>: State Diagram for Random Forest Model for Predictive Modelling</w:t>
        </w:r>
      </w:ins>
      <w:bookmarkEnd w:id="1063"/>
      <w:bookmarkEnd w:id="1064"/>
      <w:bookmarkEnd w:id="1065"/>
    </w:p>
    <w:p w14:paraId="18DE5E63" w14:textId="4EE278DB" w:rsidR="0037365E" w:rsidRPr="00F960D3" w:rsidRDefault="00533231" w:rsidP="00F960D3">
      <w:pPr>
        <w:rPr>
          <w:b/>
          <w:bCs/>
        </w:rPr>
      </w:pPr>
      <w:r>
        <w:rPr>
          <w:b/>
          <w:bCs/>
        </w:rPr>
        <w:t>The diagram shown above provides the general flow of processes and is a simplified State Diagram of Random Forest Algorithm.</w:t>
      </w:r>
    </w:p>
    <w:p w14:paraId="02B13845" w14:textId="50A6BFB8" w:rsidR="0043549E" w:rsidRPr="0043549E" w:rsidRDefault="00FA5487" w:rsidP="00EC75E0">
      <w:pPr>
        <w:pStyle w:val="Heading2"/>
      </w:pPr>
      <w:bookmarkStart w:id="1069" w:name="_Toc166994157"/>
      <w:bookmarkStart w:id="1070" w:name="_Toc167406603"/>
      <w:r>
        <w:t>2.</w:t>
      </w:r>
      <w:r w:rsidR="00F960D3">
        <w:t>7</w:t>
      </w:r>
      <w:r>
        <w:t xml:space="preserve"> </w:t>
      </w:r>
      <w:r w:rsidR="0037365E">
        <w:t>Testing</w:t>
      </w:r>
      <w:bookmarkEnd w:id="1069"/>
      <w:bookmarkEnd w:id="1070"/>
    </w:p>
    <w:p w14:paraId="511D141D" w14:textId="6AD6F22C" w:rsidR="00896408" w:rsidRDefault="00896408" w:rsidP="00896408">
      <w:r>
        <w:t xml:space="preserve">The testing process for the project will </w:t>
      </w:r>
      <w:del w:id="1071" w:author="kunnu vrma" w:date="2024-05-19T04:54:00Z" w16du:dateUtc="2024-05-19T11:54:00Z">
        <w:r w:rsidDel="00552AD5">
          <w:delText xml:space="preserve">encompass </w:delText>
        </w:r>
      </w:del>
      <w:ins w:id="1072" w:author="kunnu vrma" w:date="2024-05-19T04:54:00Z" w16du:dateUtc="2024-05-19T11:54:00Z">
        <w:r w:rsidR="00552AD5">
          <w:t>cover</w:t>
        </w:r>
        <w:r w:rsidR="00552AD5">
          <w:t xml:space="preserve"> </w:t>
        </w:r>
      </w:ins>
      <w:del w:id="1073" w:author="kunnu vrma" w:date="2024-05-19T15:32:00Z" w16du:dateUtc="2024-05-19T22:32:00Z">
        <w:r w:rsidDel="00942118">
          <w:delText xml:space="preserve">various </w:delText>
        </w:r>
      </w:del>
      <w:ins w:id="1074" w:author="kunnu vrma" w:date="2024-05-19T15:32:00Z" w16du:dateUtc="2024-05-19T22:32:00Z">
        <w:r w:rsidR="00942118">
          <w:t>different</w:t>
        </w:r>
        <w:r w:rsidR="00942118">
          <w:t xml:space="preserve"> </w:t>
        </w:r>
      </w:ins>
      <w:r>
        <w:t>aspects to ensure the robustness, reliability, and usability of the web-based dashboard application. The types of tests to be conducted include</w:t>
      </w:r>
      <w:ins w:id="1075" w:author="kunnu vrma" w:date="2024-05-19T04:54:00Z" w16du:dateUtc="2024-05-19T11:54:00Z">
        <w:r w:rsidR="00552AD5">
          <w:t xml:space="preserve"> are</w:t>
        </w:r>
      </w:ins>
      <w:r>
        <w:t>:</w:t>
      </w:r>
    </w:p>
    <w:p w14:paraId="6399850F" w14:textId="77777777" w:rsidR="00896408" w:rsidRDefault="00896408" w:rsidP="00EC75E0">
      <w:pPr>
        <w:pStyle w:val="Heading3"/>
      </w:pPr>
      <w:bookmarkStart w:id="1076" w:name="_Toc166994158"/>
      <w:bookmarkStart w:id="1077" w:name="_Toc167406604"/>
      <w:r>
        <w:t>1. Functionality Testing:</w:t>
      </w:r>
      <w:bookmarkEnd w:id="1076"/>
      <w:bookmarkEnd w:id="1077"/>
    </w:p>
    <w:p w14:paraId="3C007595" w14:textId="21043DC3" w:rsidR="0037365E" w:rsidRDefault="00942118" w:rsidP="00896408">
      <w:ins w:id="1078" w:author="kunnu vrma" w:date="2024-05-19T15:31:00Z" w16du:dateUtc="2024-05-19T22:31:00Z">
        <w:r w:rsidRPr="00942118">
          <w:t>Th</w:t>
        </w:r>
        <w:r>
          <w:t>is</w:t>
        </w:r>
        <w:r w:rsidRPr="00942118">
          <w:t xml:space="preserve"> </w:t>
        </w:r>
        <w:r>
          <w:t xml:space="preserve">type of </w:t>
        </w:r>
        <w:r w:rsidRPr="00942118">
          <w:t>test</w:t>
        </w:r>
        <w:r>
          <w:t>ing</w:t>
        </w:r>
        <w:r w:rsidRPr="00942118">
          <w:t xml:space="preserve"> checks if all </w:t>
        </w:r>
        <w:r>
          <w:t xml:space="preserve">the different </w:t>
        </w:r>
        <w:r w:rsidRPr="00942118">
          <w:t>parts of the app work the way they are supposed to according to the requirements</w:t>
        </w:r>
      </w:ins>
      <w:del w:id="1079" w:author="kunnu vrma" w:date="2024-05-19T15:31:00Z" w16du:dateUtc="2024-05-19T22:31:00Z">
        <w:r w:rsidR="00896408" w:rsidDel="00942118">
          <w:delText>This involves verifying that all features and functionalities of the application work as intended according to the specified requirements</w:delText>
        </w:r>
      </w:del>
      <w:r w:rsidR="00896408">
        <w:t>.</w:t>
      </w:r>
    </w:p>
    <w:p w14:paraId="5B0DB6FB" w14:textId="08FF0EDB" w:rsidR="00B308B9" w:rsidRPr="00F960D3" w:rsidRDefault="00B308B9" w:rsidP="00B308B9">
      <w:pPr>
        <w:rPr>
          <w:b/>
          <w:bCs/>
        </w:rPr>
      </w:pPr>
      <w:r w:rsidRPr="00F960D3">
        <w:rPr>
          <w:b/>
          <w:bCs/>
        </w:rPr>
        <w:t>Test Case 1 - Valid Input</w:t>
      </w:r>
    </w:p>
    <w:p w14:paraId="3831A129" w14:textId="10C8BF80" w:rsidR="00B308B9" w:rsidRDefault="00B308B9" w:rsidP="00B308B9">
      <w:r>
        <w:t xml:space="preserve">     - Description: Ensure the application properly handles valid input for origin, destination, and desired arrival time.</w:t>
      </w:r>
    </w:p>
    <w:p w14:paraId="630083E6" w14:textId="74666FB8" w:rsidR="00B308B9" w:rsidRDefault="00B308B9" w:rsidP="00B308B9">
      <w:r>
        <w:t xml:space="preserve">     -Steps:</w:t>
      </w:r>
    </w:p>
    <w:p w14:paraId="25D0FEE0" w14:textId="77777777" w:rsidR="00B308B9" w:rsidRDefault="00B308B9" w:rsidP="00B308B9">
      <w:r>
        <w:t xml:space="preserve">       1. Send a POST request to `/insights` with valid input parameters.</w:t>
      </w:r>
    </w:p>
    <w:p w14:paraId="5DCE9590" w14:textId="77777777" w:rsidR="00B308B9" w:rsidRDefault="00B308B9" w:rsidP="00B308B9">
      <w:r>
        <w:lastRenderedPageBreak/>
        <w:t xml:space="preserve">       2. Verify that the application processes the request successfully and returns insights data.</w:t>
      </w:r>
    </w:p>
    <w:p w14:paraId="3E637765" w14:textId="4C255263" w:rsidR="00896408" w:rsidRDefault="00B308B9" w:rsidP="00B308B9">
      <w:r>
        <w:t xml:space="preserve">     - Expected Outcome: The application should process valid input and return insights data without errors.</w:t>
      </w:r>
    </w:p>
    <w:p w14:paraId="15B81DC0" w14:textId="7A19EAB7" w:rsidR="00B308B9" w:rsidRDefault="00B308B9" w:rsidP="00B308B9">
      <w:pPr>
        <w:rPr>
          <w:ins w:id="1080" w:author="kunnu vrma" w:date="2024-05-19T05:11:00Z" w16du:dateUtc="2024-05-19T12:11:00Z"/>
        </w:rPr>
      </w:pPr>
      <w:r>
        <w:rPr>
          <w:noProof/>
          <w14:ligatures w14:val="standardContextual"/>
        </w:rPr>
        <w:drawing>
          <wp:inline distT="0" distB="0" distL="0" distR="0" wp14:anchorId="4F4E74AD" wp14:editId="24715A0A">
            <wp:extent cx="5943600" cy="2021840"/>
            <wp:effectExtent l="0" t="0" r="0" b="0"/>
            <wp:docPr id="122869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7230" name="Picture 1" descr="A screenshot of a computer&#10;&#10;Description automatically generated"/>
                    <pic:cNvPicPr/>
                  </pic:nvPicPr>
                  <pic:blipFill>
                    <a:blip r:embed="rId32"/>
                    <a:stretch>
                      <a:fillRect/>
                    </a:stretch>
                  </pic:blipFill>
                  <pic:spPr>
                    <a:xfrm>
                      <a:off x="0" y="0"/>
                      <a:ext cx="5943600" cy="2021840"/>
                    </a:xfrm>
                    <a:prstGeom prst="rect">
                      <a:avLst/>
                    </a:prstGeom>
                  </pic:spPr>
                </pic:pic>
              </a:graphicData>
            </a:graphic>
          </wp:inline>
        </w:drawing>
      </w:r>
    </w:p>
    <w:p w14:paraId="3A3927E0" w14:textId="06D2B004" w:rsidR="007907D5" w:rsidRPr="0037365E" w:rsidRDefault="007907D5" w:rsidP="007907D5">
      <w:pPr>
        <w:pStyle w:val="Caption"/>
        <w:pPrChange w:id="1081" w:author="kunnu vrma" w:date="2024-05-19T05:11:00Z" w16du:dateUtc="2024-05-19T12:11:00Z">
          <w:pPr/>
        </w:pPrChange>
      </w:pPr>
      <w:bookmarkStart w:id="1082" w:name="_Toc166994084"/>
      <w:bookmarkStart w:id="1083" w:name="_Toc166994226"/>
      <w:bookmarkStart w:id="1084" w:name="_Toc167041528"/>
      <w:ins w:id="1085" w:author="kunnu vrma" w:date="2024-05-19T05:11:00Z" w16du:dateUtc="2024-05-19T12:11:00Z">
        <w:r>
          <w:t xml:space="preserve">Figure </w:t>
        </w:r>
        <w:r>
          <w:fldChar w:fldCharType="begin"/>
        </w:r>
        <w:r>
          <w:instrText xml:space="preserve"> SEQ Figure \* ARABIC </w:instrText>
        </w:r>
      </w:ins>
      <w:r>
        <w:fldChar w:fldCharType="separate"/>
      </w:r>
      <w:ins w:id="1086" w:author="kunnu vrma" w:date="2024-05-19T20:04:00Z" w16du:dateUtc="2024-05-20T03:04:00Z">
        <w:r w:rsidR="00CB18E6">
          <w:rPr>
            <w:noProof/>
          </w:rPr>
          <w:t>25</w:t>
        </w:r>
      </w:ins>
      <w:ins w:id="1087" w:author="kunnu vrma" w:date="2024-05-19T05:11:00Z" w16du:dateUtc="2024-05-19T12:11:00Z">
        <w:r>
          <w:fldChar w:fldCharType="end"/>
        </w:r>
        <w:r>
          <w:t>: Test Case 1 – Entering all valid inputs</w:t>
        </w:r>
      </w:ins>
      <w:bookmarkEnd w:id="1082"/>
      <w:bookmarkEnd w:id="1083"/>
      <w:bookmarkEnd w:id="1084"/>
    </w:p>
    <w:p w14:paraId="27CF4520" w14:textId="559BA2AF" w:rsidR="00F960D3" w:rsidRDefault="00B308B9" w:rsidP="0001082F">
      <w:r>
        <w:t>All the inputs here are valid, and then the user clicks on “Get Insights” button to get the insights.</w:t>
      </w:r>
    </w:p>
    <w:p w14:paraId="4B4673BD" w14:textId="71B4FA1B" w:rsidR="00B31D4D" w:rsidRPr="00F960D3" w:rsidRDefault="00B31D4D" w:rsidP="00B31D4D">
      <w:pPr>
        <w:rPr>
          <w:b/>
          <w:bCs/>
        </w:rPr>
      </w:pPr>
      <w:r w:rsidRPr="00F960D3">
        <w:rPr>
          <w:b/>
          <w:bCs/>
        </w:rPr>
        <w:t xml:space="preserve">Test Case 2 - </w:t>
      </w:r>
      <w:r w:rsidRPr="00F960D3">
        <w:rPr>
          <w:rFonts w:ascii="Calibri" w:hAnsi="Calibri" w:cs="Calibri"/>
          <w:b/>
          <w:bCs/>
        </w:rPr>
        <w:t>Traffic Data Retrieval</w:t>
      </w:r>
    </w:p>
    <w:p w14:paraId="68D2F67F" w14:textId="23063ABA" w:rsidR="00B31D4D" w:rsidRDefault="00B31D4D" w:rsidP="00B31D4D">
      <w:r>
        <w:t xml:space="preserve">     - Description: </w:t>
      </w:r>
      <w:r w:rsidRPr="00B31D4D">
        <w:t>This test validates the application's ability to retrieve traffic data from the Google Maps API.</w:t>
      </w:r>
    </w:p>
    <w:p w14:paraId="00474201" w14:textId="77777777" w:rsidR="00B31D4D" w:rsidRDefault="00B31D4D" w:rsidP="00B31D4D">
      <w:r>
        <w:t xml:space="preserve">     -Steps:</w:t>
      </w:r>
    </w:p>
    <w:p w14:paraId="3AD9DFA9" w14:textId="77777777" w:rsidR="00B31D4D" w:rsidRDefault="00B31D4D" w:rsidP="00B31D4D">
      <w:r>
        <w:t>1. Send a POST request to `/insights` with valid origin, destination, and arrival time.</w:t>
      </w:r>
    </w:p>
    <w:p w14:paraId="64B1AE48" w14:textId="77777777" w:rsidR="00B31D4D" w:rsidRDefault="00B31D4D" w:rsidP="0001082F">
      <w:r>
        <w:t xml:space="preserve">       2. Verify that the application returns traffic data including distance, duration, and congestion level.   </w:t>
      </w:r>
    </w:p>
    <w:p w14:paraId="79FE43D4" w14:textId="7BAADB72" w:rsidR="00B308B9" w:rsidRDefault="00B31D4D" w:rsidP="0001082F">
      <w:r>
        <w:t xml:space="preserve">  - Expected Outcome: </w:t>
      </w:r>
      <w:r w:rsidRPr="00B31D4D">
        <w:t>The application should successfully fetch and display traffic data.</w:t>
      </w:r>
    </w:p>
    <w:p w14:paraId="0534CED4" w14:textId="3971A36F" w:rsidR="00B31D4D" w:rsidRDefault="00B31D4D" w:rsidP="0001082F">
      <w:pPr>
        <w:rPr>
          <w:ins w:id="1088" w:author="kunnu vrma" w:date="2024-05-19T05:12:00Z" w16du:dateUtc="2024-05-19T12:12:00Z"/>
        </w:rPr>
      </w:pPr>
      <w:r>
        <w:rPr>
          <w:noProof/>
          <w14:ligatures w14:val="standardContextual"/>
        </w:rPr>
        <w:lastRenderedPageBreak/>
        <w:drawing>
          <wp:inline distT="0" distB="0" distL="0" distR="0" wp14:anchorId="5797B21D" wp14:editId="487374E9">
            <wp:extent cx="5943600" cy="2674620"/>
            <wp:effectExtent l="0" t="0" r="0" b="0"/>
            <wp:docPr id="16159232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23244" name="Picture 1" descr="A screenshot of a phone&#10;&#10;Description automatically generated"/>
                    <pic:cNvPicPr/>
                  </pic:nvPicPr>
                  <pic:blipFill>
                    <a:blip r:embed="rId33"/>
                    <a:stretch>
                      <a:fillRect/>
                    </a:stretch>
                  </pic:blipFill>
                  <pic:spPr>
                    <a:xfrm>
                      <a:off x="0" y="0"/>
                      <a:ext cx="5943600" cy="2674620"/>
                    </a:xfrm>
                    <a:prstGeom prst="rect">
                      <a:avLst/>
                    </a:prstGeom>
                  </pic:spPr>
                </pic:pic>
              </a:graphicData>
            </a:graphic>
          </wp:inline>
        </w:drawing>
      </w:r>
    </w:p>
    <w:p w14:paraId="684E28E4" w14:textId="571D5BF3" w:rsidR="007907D5" w:rsidDel="007907D5" w:rsidRDefault="007907D5" w:rsidP="007907D5">
      <w:pPr>
        <w:pStyle w:val="Caption"/>
        <w:rPr>
          <w:del w:id="1089" w:author="kunnu vrma" w:date="2024-05-19T05:13:00Z" w16du:dateUtc="2024-05-19T12:13:00Z"/>
        </w:rPr>
        <w:pPrChange w:id="1090" w:author="kunnu vrma" w:date="2024-05-19T05:13:00Z" w16du:dateUtc="2024-05-19T12:13:00Z">
          <w:pPr/>
        </w:pPrChange>
      </w:pPr>
      <w:bookmarkStart w:id="1091" w:name="_Toc166994085"/>
      <w:bookmarkStart w:id="1092" w:name="_Toc166994227"/>
      <w:bookmarkStart w:id="1093" w:name="_Toc167041529"/>
      <w:ins w:id="1094" w:author="kunnu vrma" w:date="2024-05-19T05:13:00Z" w16du:dateUtc="2024-05-19T12:13:00Z">
        <w:r>
          <w:t xml:space="preserve">Figure </w:t>
        </w:r>
        <w:r>
          <w:fldChar w:fldCharType="begin"/>
        </w:r>
        <w:r>
          <w:instrText xml:space="preserve"> SEQ Figure \* ARABIC </w:instrText>
        </w:r>
      </w:ins>
      <w:r>
        <w:fldChar w:fldCharType="separate"/>
      </w:r>
      <w:ins w:id="1095" w:author="kunnu vrma" w:date="2024-05-19T20:04:00Z" w16du:dateUtc="2024-05-20T03:04:00Z">
        <w:r w:rsidR="00CB18E6">
          <w:rPr>
            <w:noProof/>
          </w:rPr>
          <w:t>26</w:t>
        </w:r>
      </w:ins>
      <w:ins w:id="1096" w:author="kunnu vrma" w:date="2024-05-19T05:13:00Z" w16du:dateUtc="2024-05-19T12:13:00Z">
        <w:r>
          <w:fldChar w:fldCharType="end"/>
        </w:r>
        <w:r>
          <w:t>: Test Case 2 – Traffic Data Retrieval (Success)</w:t>
        </w:r>
      </w:ins>
      <w:bookmarkEnd w:id="1091"/>
      <w:bookmarkEnd w:id="1092"/>
      <w:bookmarkEnd w:id="1093"/>
    </w:p>
    <w:p w14:paraId="3EB624E4" w14:textId="77777777" w:rsidR="00B31D4D" w:rsidRDefault="00B31D4D" w:rsidP="007907D5">
      <w:pPr>
        <w:pStyle w:val="Caption"/>
        <w:pPrChange w:id="1097" w:author="kunnu vrma" w:date="2024-05-19T05:13:00Z" w16du:dateUtc="2024-05-19T12:13:00Z">
          <w:pPr/>
        </w:pPrChange>
      </w:pPr>
    </w:p>
    <w:p w14:paraId="070D0564" w14:textId="25CF9EAA" w:rsidR="00B31D4D" w:rsidRPr="00F960D3" w:rsidRDefault="00B31D4D" w:rsidP="00B31D4D">
      <w:pPr>
        <w:rPr>
          <w:b/>
          <w:bCs/>
        </w:rPr>
      </w:pPr>
      <w:r w:rsidRPr="00F960D3">
        <w:rPr>
          <w:b/>
          <w:bCs/>
        </w:rPr>
        <w:t xml:space="preserve">Test Case 3 - </w:t>
      </w:r>
      <w:r w:rsidRPr="00F960D3">
        <w:rPr>
          <w:rFonts w:ascii="Calibri" w:hAnsi="Calibri" w:cs="Calibri"/>
          <w:b/>
          <w:bCs/>
        </w:rPr>
        <w:t>Weather Data Retrieval</w:t>
      </w:r>
    </w:p>
    <w:p w14:paraId="2CE8F695" w14:textId="77777777" w:rsidR="00B31D4D" w:rsidRDefault="00B31D4D" w:rsidP="00B31D4D">
      <w:pPr>
        <w:rPr>
          <w:rFonts w:ascii="Calibri" w:hAnsi="Calibri" w:cs="Calibri"/>
        </w:rPr>
      </w:pPr>
      <w:r>
        <w:t xml:space="preserve">     - Description: </w:t>
      </w:r>
      <w:r>
        <w:rPr>
          <w:rFonts w:ascii="Calibri" w:hAnsi="Calibri" w:cs="Calibri"/>
        </w:rPr>
        <w:t>This test verifies the application's capability to retrieve weather data from the OpenWeatherMap API.</w:t>
      </w:r>
    </w:p>
    <w:p w14:paraId="6E834E82" w14:textId="12DC6A5C" w:rsidR="00B31D4D" w:rsidRPr="00B31D4D" w:rsidRDefault="00B31D4D" w:rsidP="00B31D4D">
      <w:pPr>
        <w:rPr>
          <w:rFonts w:ascii="Calibri" w:hAnsi="Calibri" w:cs="Calibri"/>
        </w:rPr>
      </w:pPr>
      <w:r>
        <w:t xml:space="preserve">    -Steps:</w:t>
      </w:r>
    </w:p>
    <w:p w14:paraId="6B22AF3E" w14:textId="77777777" w:rsidR="00B31D4D" w:rsidRDefault="00B31D4D" w:rsidP="00B31D4D">
      <w:r>
        <w:t xml:space="preserve">       1. Send a POST request to `/insights` with a valid city for weather data retrieval.</w:t>
      </w:r>
    </w:p>
    <w:p w14:paraId="2F5600A8" w14:textId="2CA9CE11" w:rsidR="00B31D4D" w:rsidRDefault="00B31D4D" w:rsidP="00B31D4D">
      <w:r>
        <w:t xml:space="preserve">       2. Verify that the application returns weather information such as temperature, conditions, and sunrise/sunset times. </w:t>
      </w:r>
    </w:p>
    <w:p w14:paraId="11640B25" w14:textId="3819A17D" w:rsidR="00B31D4D" w:rsidRDefault="00B31D4D" w:rsidP="00B31D4D">
      <w:pPr>
        <w:rPr>
          <w:rFonts w:ascii="Calibri" w:hAnsi="Calibri" w:cs="Calibri"/>
        </w:rPr>
      </w:pPr>
      <w:r>
        <w:t xml:space="preserve">  - Expected Outcome: </w:t>
      </w:r>
      <w:r w:rsidR="004B6CF8">
        <w:rPr>
          <w:rFonts w:ascii="Calibri" w:hAnsi="Calibri" w:cs="Calibri"/>
        </w:rPr>
        <w:t>The application should fetch and display accurate weather data.</w:t>
      </w:r>
    </w:p>
    <w:p w14:paraId="7A60B5F2" w14:textId="54B6319D" w:rsidR="004B6CF8" w:rsidRDefault="004B6CF8" w:rsidP="00B31D4D">
      <w:pPr>
        <w:rPr>
          <w:ins w:id="1098" w:author="kunnu vrma" w:date="2024-05-19T05:13:00Z" w16du:dateUtc="2024-05-19T12:13:00Z"/>
        </w:rPr>
      </w:pPr>
      <w:r>
        <w:rPr>
          <w:noProof/>
          <w14:ligatures w14:val="standardContextual"/>
        </w:rPr>
        <w:drawing>
          <wp:inline distT="0" distB="0" distL="0" distR="0" wp14:anchorId="6C9A4819" wp14:editId="662C7CC1">
            <wp:extent cx="5943600" cy="1983740"/>
            <wp:effectExtent l="0" t="0" r="0" b="0"/>
            <wp:docPr id="2110005136" name="Picture 1" descr="A white text box with a black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5136" name="Picture 1" descr="A white text box with a black text box&#10;&#10;Description automatically generated with medium confidence"/>
                    <pic:cNvPicPr/>
                  </pic:nvPicPr>
                  <pic:blipFill>
                    <a:blip r:embed="rId34"/>
                    <a:stretch>
                      <a:fillRect/>
                    </a:stretch>
                  </pic:blipFill>
                  <pic:spPr>
                    <a:xfrm>
                      <a:off x="0" y="0"/>
                      <a:ext cx="5943600" cy="1983740"/>
                    </a:xfrm>
                    <a:prstGeom prst="rect">
                      <a:avLst/>
                    </a:prstGeom>
                  </pic:spPr>
                </pic:pic>
              </a:graphicData>
            </a:graphic>
          </wp:inline>
        </w:drawing>
      </w:r>
    </w:p>
    <w:p w14:paraId="449E5AAA" w14:textId="429E4D06" w:rsidR="007907D5" w:rsidRDefault="007907D5" w:rsidP="007907D5">
      <w:pPr>
        <w:pStyle w:val="Caption"/>
        <w:pPrChange w:id="1099" w:author="kunnu vrma" w:date="2024-05-19T05:13:00Z" w16du:dateUtc="2024-05-19T12:13:00Z">
          <w:pPr/>
        </w:pPrChange>
      </w:pPr>
      <w:bookmarkStart w:id="1100" w:name="_Toc166994086"/>
      <w:bookmarkStart w:id="1101" w:name="_Toc166994228"/>
      <w:bookmarkStart w:id="1102" w:name="_Toc167041530"/>
      <w:ins w:id="1103" w:author="kunnu vrma" w:date="2024-05-19T05:13:00Z" w16du:dateUtc="2024-05-19T12:13:00Z">
        <w:r>
          <w:t xml:space="preserve">Figure </w:t>
        </w:r>
        <w:r>
          <w:fldChar w:fldCharType="begin"/>
        </w:r>
        <w:r>
          <w:instrText xml:space="preserve"> SEQ Figure \* ARABIC </w:instrText>
        </w:r>
      </w:ins>
      <w:r>
        <w:fldChar w:fldCharType="separate"/>
      </w:r>
      <w:ins w:id="1104" w:author="kunnu vrma" w:date="2024-05-19T20:04:00Z" w16du:dateUtc="2024-05-20T03:04:00Z">
        <w:r w:rsidR="00CB18E6">
          <w:rPr>
            <w:noProof/>
          </w:rPr>
          <w:t>27</w:t>
        </w:r>
      </w:ins>
      <w:ins w:id="1105" w:author="kunnu vrma" w:date="2024-05-19T05:13:00Z" w16du:dateUtc="2024-05-19T12:13:00Z">
        <w:r>
          <w:fldChar w:fldCharType="end"/>
        </w:r>
        <w:r>
          <w:t>: Test Case 3 – Weather Data retrieval (Success)</w:t>
        </w:r>
      </w:ins>
      <w:bookmarkEnd w:id="1100"/>
      <w:bookmarkEnd w:id="1101"/>
      <w:bookmarkEnd w:id="1102"/>
    </w:p>
    <w:p w14:paraId="46A6C62A" w14:textId="42493E0A" w:rsidR="00B31D4D" w:rsidRDefault="004B6CF8" w:rsidP="0001082F">
      <w:r>
        <w:t>The city entered for this Search is “Philadelphia, PA” – Default city for this Project.</w:t>
      </w:r>
    </w:p>
    <w:p w14:paraId="5A0627B3" w14:textId="77777777" w:rsidR="004B6CF8" w:rsidRDefault="004B6CF8" w:rsidP="00EC75E0">
      <w:pPr>
        <w:pStyle w:val="Heading3"/>
      </w:pPr>
      <w:bookmarkStart w:id="1106" w:name="_Toc166994159"/>
      <w:bookmarkStart w:id="1107" w:name="_Toc167406605"/>
      <w:r>
        <w:lastRenderedPageBreak/>
        <w:t>2. Error Handling:</w:t>
      </w:r>
      <w:bookmarkEnd w:id="1106"/>
      <w:bookmarkEnd w:id="1107"/>
    </w:p>
    <w:p w14:paraId="4FFA8D28" w14:textId="2E4396E2" w:rsidR="004B6CF8" w:rsidRDefault="004B6CF8" w:rsidP="004B6CF8">
      <w:r>
        <w:t>Testing how the application responds to unexpected situations, such as server errors, network issues, or invalid inputs, to provide informative error messages and maintain user experience.</w:t>
      </w:r>
    </w:p>
    <w:p w14:paraId="12040370" w14:textId="7BB10A61" w:rsidR="004B6CF8" w:rsidRPr="00F960D3" w:rsidRDefault="004B6CF8" w:rsidP="004B6CF8">
      <w:pPr>
        <w:rPr>
          <w:b/>
          <w:bCs/>
        </w:rPr>
      </w:pPr>
      <w:r w:rsidRPr="00F960D3">
        <w:rPr>
          <w:b/>
          <w:bCs/>
        </w:rPr>
        <w:t xml:space="preserve">Test Case 4 - </w:t>
      </w:r>
      <w:r w:rsidR="0060518B" w:rsidRPr="00F960D3">
        <w:rPr>
          <w:rFonts w:ascii="Calibri" w:hAnsi="Calibri" w:cs="Calibri"/>
          <w:b/>
          <w:bCs/>
        </w:rPr>
        <w:t>Error Handling for Invalid Input Format for Origin</w:t>
      </w:r>
    </w:p>
    <w:p w14:paraId="3F049FC0" w14:textId="51E82AB1" w:rsidR="004B6CF8" w:rsidRDefault="004B6CF8" w:rsidP="004B6CF8">
      <w:pPr>
        <w:rPr>
          <w:rFonts w:ascii="Calibri" w:hAnsi="Calibri" w:cs="Calibri"/>
        </w:rPr>
      </w:pPr>
      <w:r>
        <w:t xml:space="preserve">     - Description: </w:t>
      </w:r>
      <w:r w:rsidR="0060518B">
        <w:rPr>
          <w:rFonts w:ascii="Calibri" w:hAnsi="Calibri" w:cs="Calibri"/>
        </w:rPr>
        <w:t>This test evaluates the application's handling of invalid inputs of Origin and does not produce any results or Weather-Traffic Insights</w:t>
      </w:r>
    </w:p>
    <w:p w14:paraId="2F716E34" w14:textId="77777777" w:rsidR="004B6CF8" w:rsidRPr="00B31D4D" w:rsidRDefault="004B6CF8" w:rsidP="004B6CF8">
      <w:pPr>
        <w:rPr>
          <w:rFonts w:ascii="Calibri" w:hAnsi="Calibri" w:cs="Calibri"/>
        </w:rPr>
      </w:pPr>
      <w:r>
        <w:t xml:space="preserve">    -Steps:</w:t>
      </w:r>
    </w:p>
    <w:p w14:paraId="3613CC10" w14:textId="52BAA117" w:rsidR="0060518B" w:rsidRDefault="004B6CF8" w:rsidP="0060518B">
      <w:r>
        <w:t xml:space="preserve">       </w:t>
      </w:r>
      <w:r w:rsidR="0060518B">
        <w:t xml:space="preserve"> 1. Send a POST request to `/insights` with an invalid origin and hit Get Insights button</w:t>
      </w:r>
    </w:p>
    <w:p w14:paraId="213844E7" w14:textId="3785663B" w:rsidR="0060518B" w:rsidRDefault="0060518B" w:rsidP="0060518B">
      <w:r>
        <w:t xml:space="preserve">       2. Verify that the application returns an appropriate error message.</w:t>
      </w:r>
      <w:r w:rsidR="004B6CF8">
        <w:t xml:space="preserve"> </w:t>
      </w:r>
    </w:p>
    <w:p w14:paraId="2E13AFFB" w14:textId="551E5EC9" w:rsidR="004B6CF8" w:rsidRDefault="0060518B" w:rsidP="0060518B">
      <w:pPr>
        <w:rPr>
          <w:rFonts w:ascii="Calibri" w:hAnsi="Calibri" w:cs="Calibri"/>
        </w:rPr>
      </w:pPr>
      <w:r>
        <w:t>-</w:t>
      </w:r>
      <w:r w:rsidR="004B6CF8">
        <w:t xml:space="preserve">Expected Outcome: </w:t>
      </w:r>
      <w:r w:rsidR="004B6CF8">
        <w:rPr>
          <w:rFonts w:ascii="Calibri" w:hAnsi="Calibri" w:cs="Calibri"/>
        </w:rPr>
        <w:t xml:space="preserve">The application should </w:t>
      </w:r>
      <w:r>
        <w:rPr>
          <w:rFonts w:ascii="Calibri" w:hAnsi="Calibri" w:cs="Calibri"/>
        </w:rPr>
        <w:t>display the error message on the screen.</w:t>
      </w:r>
    </w:p>
    <w:p w14:paraId="3F3BF40C" w14:textId="5C16D717" w:rsidR="0060518B" w:rsidRDefault="0060518B" w:rsidP="0060518B">
      <w:pPr>
        <w:rPr>
          <w:ins w:id="1108" w:author="kunnu vrma" w:date="2024-05-19T05:15:00Z" w16du:dateUtc="2024-05-19T12:15:00Z"/>
          <w:rFonts w:ascii="Calibri" w:hAnsi="Calibri" w:cs="Calibri"/>
        </w:rPr>
      </w:pPr>
      <w:r>
        <w:rPr>
          <w:noProof/>
          <w14:ligatures w14:val="standardContextual"/>
        </w:rPr>
        <w:drawing>
          <wp:inline distT="0" distB="0" distL="0" distR="0" wp14:anchorId="73466A44" wp14:editId="026B8949">
            <wp:extent cx="5943600" cy="2515870"/>
            <wp:effectExtent l="0" t="0" r="0" b="0"/>
            <wp:docPr id="189442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7626" name="Picture 1" descr="A screenshot of a computer&#10;&#10;Description automatically generated"/>
                    <pic:cNvPicPr/>
                  </pic:nvPicPr>
                  <pic:blipFill>
                    <a:blip r:embed="rId35"/>
                    <a:stretch>
                      <a:fillRect/>
                    </a:stretch>
                  </pic:blipFill>
                  <pic:spPr>
                    <a:xfrm>
                      <a:off x="0" y="0"/>
                      <a:ext cx="5943600" cy="2515870"/>
                    </a:xfrm>
                    <a:prstGeom prst="rect">
                      <a:avLst/>
                    </a:prstGeom>
                  </pic:spPr>
                </pic:pic>
              </a:graphicData>
            </a:graphic>
          </wp:inline>
        </w:drawing>
      </w:r>
    </w:p>
    <w:p w14:paraId="189E5728" w14:textId="59C4BD44" w:rsidR="007907D5" w:rsidRDefault="007907D5" w:rsidP="007907D5">
      <w:pPr>
        <w:pStyle w:val="Caption"/>
        <w:rPr>
          <w:rFonts w:ascii="Calibri" w:hAnsi="Calibri" w:cs="Calibri"/>
        </w:rPr>
        <w:pPrChange w:id="1109" w:author="kunnu vrma" w:date="2024-05-19T05:15:00Z" w16du:dateUtc="2024-05-19T12:15:00Z">
          <w:pPr/>
        </w:pPrChange>
      </w:pPr>
      <w:bookmarkStart w:id="1110" w:name="_Toc166994087"/>
      <w:bookmarkStart w:id="1111" w:name="_Toc166994229"/>
      <w:bookmarkStart w:id="1112" w:name="_Toc167041531"/>
      <w:ins w:id="1113" w:author="kunnu vrma" w:date="2024-05-19T05:15:00Z" w16du:dateUtc="2024-05-19T12:15:00Z">
        <w:r>
          <w:t xml:space="preserve">Figure </w:t>
        </w:r>
        <w:r>
          <w:fldChar w:fldCharType="begin"/>
        </w:r>
        <w:r>
          <w:instrText xml:space="preserve"> SEQ Figure \* ARABIC </w:instrText>
        </w:r>
      </w:ins>
      <w:r>
        <w:fldChar w:fldCharType="separate"/>
      </w:r>
      <w:ins w:id="1114" w:author="kunnu vrma" w:date="2024-05-19T20:04:00Z" w16du:dateUtc="2024-05-20T03:04:00Z">
        <w:r w:rsidR="00CB18E6">
          <w:rPr>
            <w:noProof/>
          </w:rPr>
          <w:t>28</w:t>
        </w:r>
      </w:ins>
      <w:ins w:id="1115" w:author="kunnu vrma" w:date="2024-05-19T05:15:00Z" w16du:dateUtc="2024-05-19T12:15:00Z">
        <w:r>
          <w:fldChar w:fldCharType="end"/>
        </w:r>
        <w:r>
          <w:t xml:space="preserve">: Test Case 4 – Adding </w:t>
        </w:r>
      </w:ins>
      <w:ins w:id="1116" w:author="kunnu vrma" w:date="2024-05-19T05:16:00Z" w16du:dateUtc="2024-05-19T12:16:00Z">
        <w:r>
          <w:t>Invalid Input (for Origin)</w:t>
        </w:r>
      </w:ins>
      <w:bookmarkEnd w:id="1110"/>
      <w:bookmarkEnd w:id="1111"/>
      <w:bookmarkEnd w:id="1112"/>
    </w:p>
    <w:p w14:paraId="7369F485" w14:textId="67FE2376" w:rsidR="0060518B" w:rsidRDefault="0060518B" w:rsidP="0060518B">
      <w:pPr>
        <w:rPr>
          <w:rFonts w:ascii="Calibri" w:hAnsi="Calibri" w:cs="Calibri"/>
        </w:rPr>
      </w:pPr>
      <w:r>
        <w:rPr>
          <w:rFonts w:ascii="Calibri" w:hAnsi="Calibri" w:cs="Calibri"/>
        </w:rPr>
        <w:t>Inputting Incorrect Origin with only “Liberty” instead of “Liberty Bell” produced an error message.</w:t>
      </w:r>
    </w:p>
    <w:p w14:paraId="138B2601" w14:textId="6B608D11" w:rsidR="0060518B" w:rsidRPr="00F960D3" w:rsidRDefault="0060518B" w:rsidP="0060518B">
      <w:pPr>
        <w:rPr>
          <w:b/>
          <w:bCs/>
        </w:rPr>
      </w:pPr>
      <w:r w:rsidRPr="00F960D3">
        <w:rPr>
          <w:b/>
          <w:bCs/>
        </w:rPr>
        <w:t xml:space="preserve">Test Case 5 - </w:t>
      </w:r>
      <w:r w:rsidRPr="00F960D3">
        <w:rPr>
          <w:rFonts w:ascii="Calibri" w:hAnsi="Calibri" w:cs="Calibri"/>
          <w:b/>
          <w:bCs/>
        </w:rPr>
        <w:t>Error Handling for Invalid Input Format for Destination</w:t>
      </w:r>
    </w:p>
    <w:p w14:paraId="5C3DC270" w14:textId="6F19AE8F" w:rsidR="0060518B" w:rsidRDefault="0060518B" w:rsidP="0060518B">
      <w:pPr>
        <w:rPr>
          <w:rFonts w:ascii="Calibri" w:hAnsi="Calibri" w:cs="Calibri"/>
        </w:rPr>
      </w:pPr>
      <w:r>
        <w:t xml:space="preserve">     - Description: </w:t>
      </w:r>
      <w:r>
        <w:rPr>
          <w:rFonts w:ascii="Calibri" w:hAnsi="Calibri" w:cs="Calibri"/>
        </w:rPr>
        <w:t>This test evaluates the application's handling of invalid inputs of Destination and does not produce any results or Weather-Traffic Insights</w:t>
      </w:r>
    </w:p>
    <w:p w14:paraId="485926DE" w14:textId="77777777" w:rsidR="0060518B" w:rsidRPr="00B31D4D" w:rsidRDefault="0060518B" w:rsidP="0060518B">
      <w:pPr>
        <w:rPr>
          <w:rFonts w:ascii="Calibri" w:hAnsi="Calibri" w:cs="Calibri"/>
        </w:rPr>
      </w:pPr>
      <w:r>
        <w:t xml:space="preserve">    -Steps:</w:t>
      </w:r>
    </w:p>
    <w:p w14:paraId="1F34E6DF" w14:textId="3AF59744" w:rsidR="0060518B" w:rsidRDefault="0060518B" w:rsidP="0060518B">
      <w:r>
        <w:t xml:space="preserve">        1. Send a POST request to `/insights` with an invalid destination and hit Get Insights button</w:t>
      </w:r>
    </w:p>
    <w:p w14:paraId="4B89B2C8" w14:textId="77777777" w:rsidR="0060518B" w:rsidRDefault="0060518B" w:rsidP="0060518B">
      <w:r>
        <w:t xml:space="preserve">       2. Verify that the application returns an appropriate error message. </w:t>
      </w:r>
    </w:p>
    <w:p w14:paraId="7C9C7E37" w14:textId="77777777" w:rsidR="0060518B" w:rsidRDefault="0060518B" w:rsidP="0060518B">
      <w:pPr>
        <w:rPr>
          <w:rFonts w:ascii="Calibri" w:hAnsi="Calibri" w:cs="Calibri"/>
        </w:rPr>
      </w:pPr>
      <w:r>
        <w:t xml:space="preserve">-Expected Outcome: </w:t>
      </w:r>
      <w:r>
        <w:rPr>
          <w:rFonts w:ascii="Calibri" w:hAnsi="Calibri" w:cs="Calibri"/>
        </w:rPr>
        <w:t>The application should display the error message on the screen.</w:t>
      </w:r>
    </w:p>
    <w:p w14:paraId="23E024EF" w14:textId="544FA765" w:rsidR="0060518B" w:rsidRDefault="0060518B" w:rsidP="0060518B">
      <w:pPr>
        <w:rPr>
          <w:ins w:id="1117" w:author="kunnu vrma" w:date="2024-05-19T05:16:00Z" w16du:dateUtc="2024-05-19T12:16:00Z"/>
          <w:rFonts w:ascii="Calibri" w:hAnsi="Calibri" w:cs="Calibri"/>
        </w:rPr>
      </w:pPr>
      <w:r w:rsidRPr="0060518B">
        <w:rPr>
          <w:rFonts w:ascii="Calibri" w:hAnsi="Calibri" w:cs="Calibri"/>
          <w:noProof/>
        </w:rPr>
        <w:lastRenderedPageBreak/>
        <w:drawing>
          <wp:inline distT="0" distB="0" distL="0" distR="0" wp14:anchorId="0ED59DB8" wp14:editId="5A4E9109">
            <wp:extent cx="5943600" cy="2453640"/>
            <wp:effectExtent l="0" t="0" r="0" b="3810"/>
            <wp:docPr id="176625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6030" name="Picture 1" descr="A screenshot of a computer&#10;&#10;Description automatically generated"/>
                    <pic:cNvPicPr/>
                  </pic:nvPicPr>
                  <pic:blipFill>
                    <a:blip r:embed="rId36"/>
                    <a:stretch>
                      <a:fillRect/>
                    </a:stretch>
                  </pic:blipFill>
                  <pic:spPr>
                    <a:xfrm>
                      <a:off x="0" y="0"/>
                      <a:ext cx="5943600" cy="2453640"/>
                    </a:xfrm>
                    <a:prstGeom prst="rect">
                      <a:avLst/>
                    </a:prstGeom>
                  </pic:spPr>
                </pic:pic>
              </a:graphicData>
            </a:graphic>
          </wp:inline>
        </w:drawing>
      </w:r>
    </w:p>
    <w:p w14:paraId="3B8D9485" w14:textId="4B3FA940" w:rsidR="007907D5" w:rsidRDefault="007907D5" w:rsidP="007907D5">
      <w:pPr>
        <w:pStyle w:val="Caption"/>
        <w:rPr>
          <w:rFonts w:ascii="Calibri" w:hAnsi="Calibri" w:cs="Calibri"/>
        </w:rPr>
        <w:pPrChange w:id="1118" w:author="kunnu vrma" w:date="2024-05-19T05:16:00Z" w16du:dateUtc="2024-05-19T12:16:00Z">
          <w:pPr/>
        </w:pPrChange>
      </w:pPr>
      <w:bookmarkStart w:id="1119" w:name="_Toc166994088"/>
      <w:bookmarkStart w:id="1120" w:name="_Toc166994230"/>
      <w:bookmarkStart w:id="1121" w:name="_Toc167041532"/>
      <w:ins w:id="1122" w:author="kunnu vrma" w:date="2024-05-19T05:16:00Z" w16du:dateUtc="2024-05-19T12:16:00Z">
        <w:r>
          <w:t xml:space="preserve">Figure </w:t>
        </w:r>
        <w:r>
          <w:fldChar w:fldCharType="begin"/>
        </w:r>
        <w:r>
          <w:instrText xml:space="preserve"> SEQ Figure \* ARABIC </w:instrText>
        </w:r>
      </w:ins>
      <w:r>
        <w:fldChar w:fldCharType="separate"/>
      </w:r>
      <w:ins w:id="1123" w:author="kunnu vrma" w:date="2024-05-19T20:04:00Z" w16du:dateUtc="2024-05-20T03:04:00Z">
        <w:r w:rsidR="00CB18E6">
          <w:rPr>
            <w:noProof/>
          </w:rPr>
          <w:t>29</w:t>
        </w:r>
      </w:ins>
      <w:ins w:id="1124" w:author="kunnu vrma" w:date="2024-05-19T05:16:00Z" w16du:dateUtc="2024-05-19T12:16:00Z">
        <w:r>
          <w:fldChar w:fldCharType="end"/>
        </w:r>
        <w:r>
          <w:t>: Test Case 5 – Adding Invalid Input (Destination)</w:t>
        </w:r>
      </w:ins>
      <w:bookmarkEnd w:id="1119"/>
      <w:bookmarkEnd w:id="1120"/>
      <w:bookmarkEnd w:id="1121"/>
    </w:p>
    <w:p w14:paraId="6D91B7AD" w14:textId="6844D892" w:rsidR="0060518B" w:rsidRDefault="0060518B" w:rsidP="0060518B">
      <w:pPr>
        <w:rPr>
          <w:rFonts w:ascii="Calibri" w:hAnsi="Calibri" w:cs="Calibri"/>
        </w:rPr>
      </w:pPr>
      <w:r>
        <w:rPr>
          <w:rFonts w:ascii="Calibri" w:hAnsi="Calibri" w:cs="Calibri"/>
        </w:rPr>
        <w:t xml:space="preserve">Inputting Incorrect Destination with only “Frank” instead of “Franklin </w:t>
      </w:r>
      <w:r w:rsidR="00FD471E">
        <w:rPr>
          <w:rFonts w:ascii="Calibri" w:hAnsi="Calibri" w:cs="Calibri"/>
        </w:rPr>
        <w:t>Square</w:t>
      </w:r>
      <w:r>
        <w:rPr>
          <w:rFonts w:ascii="Calibri" w:hAnsi="Calibri" w:cs="Calibri"/>
        </w:rPr>
        <w:t>” produced an error message.</w:t>
      </w:r>
    </w:p>
    <w:p w14:paraId="67696DCE" w14:textId="1BF01BA5" w:rsidR="00FD471E" w:rsidRPr="00F960D3" w:rsidRDefault="00FD471E" w:rsidP="00FD471E">
      <w:pPr>
        <w:rPr>
          <w:b/>
          <w:bCs/>
        </w:rPr>
      </w:pPr>
      <w:r w:rsidRPr="00F960D3">
        <w:rPr>
          <w:b/>
          <w:bCs/>
        </w:rPr>
        <w:t xml:space="preserve">Test Case 6 - </w:t>
      </w:r>
      <w:r w:rsidRPr="00F960D3">
        <w:rPr>
          <w:rFonts w:ascii="Calibri" w:hAnsi="Calibri" w:cs="Calibri"/>
          <w:b/>
          <w:bCs/>
        </w:rPr>
        <w:t>Error Handling for inputting Desired arrival time in the past.</w:t>
      </w:r>
    </w:p>
    <w:p w14:paraId="52A673D7" w14:textId="40556DC0" w:rsidR="00FD471E" w:rsidRDefault="00FD471E" w:rsidP="00FD471E">
      <w:pPr>
        <w:rPr>
          <w:rFonts w:ascii="Calibri" w:hAnsi="Calibri" w:cs="Calibri"/>
        </w:rPr>
      </w:pPr>
      <w:r>
        <w:t xml:space="preserve">     - Description: </w:t>
      </w:r>
      <w:r>
        <w:rPr>
          <w:rFonts w:ascii="Calibri" w:hAnsi="Calibri" w:cs="Calibri"/>
        </w:rPr>
        <w:t xml:space="preserve">This test evaluates the application's handling of invalid inputs of desired arrival time and does not produce any results or Weather-Traffic Insights and produce an error </w:t>
      </w:r>
      <w:r w:rsidR="00F960D3">
        <w:rPr>
          <w:rFonts w:ascii="Calibri" w:hAnsi="Calibri" w:cs="Calibri"/>
        </w:rPr>
        <w:t>message</w:t>
      </w:r>
    </w:p>
    <w:p w14:paraId="56B6F08C" w14:textId="77777777" w:rsidR="00FD471E" w:rsidRPr="00B31D4D" w:rsidRDefault="00FD471E" w:rsidP="00FD471E">
      <w:pPr>
        <w:rPr>
          <w:rFonts w:ascii="Calibri" w:hAnsi="Calibri" w:cs="Calibri"/>
        </w:rPr>
      </w:pPr>
      <w:r>
        <w:t xml:space="preserve">    -Steps:</w:t>
      </w:r>
    </w:p>
    <w:p w14:paraId="433704D9" w14:textId="2487A286" w:rsidR="00FD471E" w:rsidRDefault="00FD471E" w:rsidP="00FD471E">
      <w:r>
        <w:t xml:space="preserve">        1. Send a POST request to `/insights` with an invalid arrival time or add time in the past and hit Get Insights button</w:t>
      </w:r>
    </w:p>
    <w:p w14:paraId="30C1D871" w14:textId="77777777" w:rsidR="00FD471E" w:rsidRDefault="00FD471E" w:rsidP="00FD471E">
      <w:r>
        <w:t xml:space="preserve">       2. Verify that the application returns an appropriate error message. </w:t>
      </w:r>
    </w:p>
    <w:p w14:paraId="17993833" w14:textId="2C16ACA3" w:rsidR="00FD471E" w:rsidRDefault="00FD471E" w:rsidP="00FD471E">
      <w:pPr>
        <w:rPr>
          <w:rFonts w:ascii="Calibri" w:hAnsi="Calibri" w:cs="Calibri"/>
        </w:rPr>
      </w:pPr>
      <w:r>
        <w:t xml:space="preserve">-Expected Outcome: </w:t>
      </w:r>
      <w:r>
        <w:rPr>
          <w:rFonts w:ascii="Calibri" w:hAnsi="Calibri" w:cs="Calibri"/>
        </w:rPr>
        <w:t>The application should display an error message on the screen asking users to input desired arrival time for future.</w:t>
      </w:r>
    </w:p>
    <w:p w14:paraId="065B818D" w14:textId="4058CB49" w:rsidR="00FD471E" w:rsidRDefault="00FD471E" w:rsidP="00FD471E">
      <w:pPr>
        <w:rPr>
          <w:ins w:id="1125" w:author="kunnu vrma" w:date="2024-05-19T05:16:00Z" w16du:dateUtc="2024-05-19T12:16:00Z"/>
          <w:rFonts w:ascii="Calibri" w:hAnsi="Calibri" w:cs="Calibri"/>
        </w:rPr>
      </w:pPr>
      <w:r>
        <w:rPr>
          <w:noProof/>
          <w14:ligatures w14:val="standardContextual"/>
        </w:rPr>
        <w:drawing>
          <wp:inline distT="0" distB="0" distL="0" distR="0" wp14:anchorId="297B8F34" wp14:editId="7EE6D968">
            <wp:extent cx="5943600" cy="2409825"/>
            <wp:effectExtent l="0" t="0" r="0" b="9525"/>
            <wp:docPr id="1430966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6111" name="Picture 1" descr="A screenshot of a computer&#10;&#10;Description automatically generated"/>
                    <pic:cNvPicPr/>
                  </pic:nvPicPr>
                  <pic:blipFill>
                    <a:blip r:embed="rId37"/>
                    <a:stretch>
                      <a:fillRect/>
                    </a:stretch>
                  </pic:blipFill>
                  <pic:spPr>
                    <a:xfrm>
                      <a:off x="0" y="0"/>
                      <a:ext cx="5943600" cy="2409825"/>
                    </a:xfrm>
                    <a:prstGeom prst="rect">
                      <a:avLst/>
                    </a:prstGeom>
                  </pic:spPr>
                </pic:pic>
              </a:graphicData>
            </a:graphic>
          </wp:inline>
        </w:drawing>
      </w:r>
    </w:p>
    <w:p w14:paraId="747A3B0B" w14:textId="7DA59502" w:rsidR="007907D5" w:rsidRDefault="007907D5" w:rsidP="007907D5">
      <w:pPr>
        <w:pStyle w:val="Caption"/>
        <w:rPr>
          <w:rFonts w:ascii="Calibri" w:hAnsi="Calibri" w:cs="Calibri"/>
        </w:rPr>
        <w:pPrChange w:id="1126" w:author="kunnu vrma" w:date="2024-05-19T05:17:00Z" w16du:dateUtc="2024-05-19T12:17:00Z">
          <w:pPr/>
        </w:pPrChange>
      </w:pPr>
      <w:bookmarkStart w:id="1127" w:name="_Toc166994089"/>
      <w:bookmarkStart w:id="1128" w:name="_Toc166994231"/>
      <w:bookmarkStart w:id="1129" w:name="_Toc167041533"/>
      <w:ins w:id="1130" w:author="kunnu vrma" w:date="2024-05-19T05:17:00Z" w16du:dateUtc="2024-05-19T12:17:00Z">
        <w:r>
          <w:lastRenderedPageBreak/>
          <w:t xml:space="preserve">Figure </w:t>
        </w:r>
        <w:r>
          <w:fldChar w:fldCharType="begin"/>
        </w:r>
        <w:r>
          <w:instrText xml:space="preserve"> SEQ Figure \* ARABIC </w:instrText>
        </w:r>
      </w:ins>
      <w:r>
        <w:fldChar w:fldCharType="separate"/>
      </w:r>
      <w:ins w:id="1131" w:author="kunnu vrma" w:date="2024-05-19T20:04:00Z" w16du:dateUtc="2024-05-20T03:04:00Z">
        <w:r w:rsidR="00CB18E6">
          <w:rPr>
            <w:noProof/>
          </w:rPr>
          <w:t>30</w:t>
        </w:r>
      </w:ins>
      <w:ins w:id="1132" w:author="kunnu vrma" w:date="2024-05-19T05:17:00Z" w16du:dateUtc="2024-05-19T12:17:00Z">
        <w:r>
          <w:fldChar w:fldCharType="end"/>
        </w:r>
        <w:r>
          <w:t>: Test Case 6 – Invalid Input (Desired Arrival Time- past date added)</w:t>
        </w:r>
      </w:ins>
      <w:bookmarkEnd w:id="1127"/>
      <w:bookmarkEnd w:id="1128"/>
      <w:bookmarkEnd w:id="1129"/>
    </w:p>
    <w:p w14:paraId="2BB0E701" w14:textId="769B73C4" w:rsidR="00FD471E" w:rsidRDefault="00FD471E" w:rsidP="00FD471E">
      <w:pPr>
        <w:rPr>
          <w:rFonts w:ascii="Calibri" w:hAnsi="Calibri" w:cs="Calibri"/>
        </w:rPr>
      </w:pPr>
      <w:r>
        <w:rPr>
          <w:rFonts w:ascii="Calibri" w:hAnsi="Calibri" w:cs="Calibri"/>
        </w:rPr>
        <w:t>Taking the data on 2024-05-12, the date of 2024-05-07 in the past and thus traffic data in the past is not possible, thus displaying an error message.</w:t>
      </w:r>
    </w:p>
    <w:p w14:paraId="6CED5964" w14:textId="1584506E" w:rsidR="00FD471E" w:rsidRDefault="00361C9C" w:rsidP="00EC75E0">
      <w:pPr>
        <w:pStyle w:val="Heading3"/>
      </w:pPr>
      <w:bookmarkStart w:id="1133" w:name="_Toc166994160"/>
      <w:bookmarkStart w:id="1134" w:name="_Toc167406606"/>
      <w:r>
        <w:t>3. Input Validation:</w:t>
      </w:r>
      <w:bookmarkEnd w:id="1133"/>
      <w:bookmarkEnd w:id="1134"/>
    </w:p>
    <w:p w14:paraId="0D8D7E66" w14:textId="12D474F0" w:rsidR="00361C9C" w:rsidRDefault="00361C9C" w:rsidP="00FD471E">
      <w:pPr>
        <w:rPr>
          <w:rFonts w:ascii="Calibri" w:hAnsi="Calibri" w:cs="Calibri"/>
        </w:rPr>
      </w:pPr>
      <w:r>
        <w:rPr>
          <w:rFonts w:ascii="Calibri" w:hAnsi="Calibri" w:cs="Calibri"/>
        </w:rPr>
        <w:t xml:space="preserve">The </w:t>
      </w:r>
      <w:r w:rsidRPr="00361C9C">
        <w:rPr>
          <w:rFonts w:ascii="Calibri" w:hAnsi="Calibri" w:cs="Calibri"/>
        </w:rPr>
        <w:t xml:space="preserve">objective </w:t>
      </w:r>
      <w:r>
        <w:rPr>
          <w:rFonts w:ascii="Calibri" w:hAnsi="Calibri" w:cs="Calibri"/>
        </w:rPr>
        <w:t xml:space="preserve">of this testing </w:t>
      </w:r>
      <w:r w:rsidRPr="00361C9C">
        <w:rPr>
          <w:rFonts w:ascii="Calibri" w:hAnsi="Calibri" w:cs="Calibri"/>
        </w:rPr>
        <w:t>is to ensure that the application properly handles scenarios where required input fields cannot be left empty by the user. When a required field is left empty, the application should display an error message prompting the user to input the missing field before proceeding.</w:t>
      </w:r>
    </w:p>
    <w:p w14:paraId="0756B06B" w14:textId="7BDC675C" w:rsidR="00361C9C" w:rsidRPr="00F960D3" w:rsidRDefault="00361C9C" w:rsidP="00361C9C">
      <w:pPr>
        <w:rPr>
          <w:b/>
          <w:bCs/>
        </w:rPr>
      </w:pPr>
      <w:r w:rsidRPr="00F960D3">
        <w:rPr>
          <w:b/>
          <w:bCs/>
        </w:rPr>
        <w:t xml:space="preserve">Test Case </w:t>
      </w:r>
      <w:r w:rsidR="00002B53" w:rsidRPr="00F960D3">
        <w:rPr>
          <w:b/>
          <w:bCs/>
        </w:rPr>
        <w:t>7</w:t>
      </w:r>
      <w:r w:rsidRPr="00F960D3">
        <w:rPr>
          <w:b/>
          <w:bCs/>
        </w:rPr>
        <w:t xml:space="preserve"> – </w:t>
      </w:r>
      <w:r w:rsidRPr="00F960D3">
        <w:rPr>
          <w:rFonts w:ascii="Calibri" w:hAnsi="Calibri" w:cs="Calibri"/>
          <w:b/>
          <w:bCs/>
        </w:rPr>
        <w:t>Input Validation for Origin</w:t>
      </w:r>
    </w:p>
    <w:p w14:paraId="23BABB1C" w14:textId="5405C5A2" w:rsidR="00361C9C" w:rsidRDefault="00361C9C" w:rsidP="00361C9C">
      <w:pPr>
        <w:rPr>
          <w:rFonts w:ascii="Calibri" w:hAnsi="Calibri" w:cs="Calibri"/>
        </w:rPr>
      </w:pPr>
      <w:r>
        <w:t xml:space="preserve">     - Description: </w:t>
      </w:r>
      <w:r>
        <w:rPr>
          <w:rFonts w:ascii="Calibri" w:hAnsi="Calibri" w:cs="Calibri"/>
        </w:rPr>
        <w:t xml:space="preserve">This test evaluates the application's handling of </w:t>
      </w:r>
      <w:r w:rsidR="00002B53">
        <w:rPr>
          <w:rFonts w:ascii="Calibri" w:hAnsi="Calibri" w:cs="Calibri"/>
        </w:rPr>
        <w:t>missing</w:t>
      </w:r>
      <w:r>
        <w:rPr>
          <w:rFonts w:ascii="Calibri" w:hAnsi="Calibri" w:cs="Calibri"/>
        </w:rPr>
        <w:t xml:space="preserve"> input of </w:t>
      </w:r>
      <w:r w:rsidR="00002B53">
        <w:rPr>
          <w:rFonts w:ascii="Calibri" w:hAnsi="Calibri" w:cs="Calibri"/>
        </w:rPr>
        <w:t>origin</w:t>
      </w:r>
      <w:r>
        <w:rPr>
          <w:rFonts w:ascii="Calibri" w:hAnsi="Calibri" w:cs="Calibri"/>
        </w:rPr>
        <w:t xml:space="preserve"> and does not produce any results or Weather-Traffic Insights </w:t>
      </w:r>
      <w:r w:rsidR="00002B53">
        <w:rPr>
          <w:rFonts w:ascii="Calibri" w:hAnsi="Calibri" w:cs="Calibri"/>
        </w:rPr>
        <w:t>but rather asking user to enter the origin field</w:t>
      </w:r>
    </w:p>
    <w:p w14:paraId="4DA8EA87" w14:textId="77777777" w:rsidR="00361C9C" w:rsidRPr="00B31D4D" w:rsidRDefault="00361C9C" w:rsidP="00361C9C">
      <w:pPr>
        <w:rPr>
          <w:rFonts w:ascii="Calibri" w:hAnsi="Calibri" w:cs="Calibri"/>
        </w:rPr>
      </w:pPr>
      <w:r>
        <w:t xml:space="preserve">    -Steps:</w:t>
      </w:r>
    </w:p>
    <w:p w14:paraId="643A1036" w14:textId="3B282B64" w:rsidR="00361C9C" w:rsidRDefault="00361C9C" w:rsidP="00361C9C">
      <w:r>
        <w:t xml:space="preserve">        1. </w:t>
      </w:r>
      <w:r w:rsidR="00002B53">
        <w:t>Skip the Origin Field, and enter the valid destination and Arrival time field and click Get Insights</w:t>
      </w:r>
    </w:p>
    <w:p w14:paraId="228CD949" w14:textId="2F77EA19" w:rsidR="00361C9C" w:rsidRDefault="00361C9C" w:rsidP="00361C9C">
      <w:r>
        <w:t xml:space="preserve">       2. Verify that the application returns an </w:t>
      </w:r>
      <w:r w:rsidR="00002B53">
        <w:t>alert to fill in the Origin</w:t>
      </w:r>
    </w:p>
    <w:p w14:paraId="10788E0E" w14:textId="1313066B" w:rsidR="00361C9C" w:rsidRDefault="00361C9C" w:rsidP="00361C9C">
      <w:pPr>
        <w:rPr>
          <w:rFonts w:ascii="Calibri" w:hAnsi="Calibri" w:cs="Calibri"/>
        </w:rPr>
      </w:pPr>
      <w:r>
        <w:t xml:space="preserve">-Expected Outcome: </w:t>
      </w:r>
      <w:r>
        <w:rPr>
          <w:rFonts w:ascii="Calibri" w:hAnsi="Calibri" w:cs="Calibri"/>
        </w:rPr>
        <w:t xml:space="preserve">The application should display an </w:t>
      </w:r>
      <w:r w:rsidR="00002B53">
        <w:rPr>
          <w:rFonts w:ascii="Calibri" w:hAnsi="Calibri" w:cs="Calibri"/>
        </w:rPr>
        <w:t>alert</w:t>
      </w:r>
      <w:r>
        <w:rPr>
          <w:rFonts w:ascii="Calibri" w:hAnsi="Calibri" w:cs="Calibri"/>
        </w:rPr>
        <w:t xml:space="preserve"> </w:t>
      </w:r>
      <w:r w:rsidR="00002B53">
        <w:rPr>
          <w:rFonts w:ascii="Calibri" w:hAnsi="Calibri" w:cs="Calibri"/>
        </w:rPr>
        <w:t>asking the user to enter the Origin field.</w:t>
      </w:r>
    </w:p>
    <w:p w14:paraId="376B8E88" w14:textId="051FD37A" w:rsidR="00002B53" w:rsidRDefault="00002B53" w:rsidP="00361C9C">
      <w:pPr>
        <w:rPr>
          <w:rFonts w:ascii="Calibri" w:hAnsi="Calibri" w:cs="Calibri"/>
        </w:rPr>
      </w:pPr>
      <w:r w:rsidRPr="00002B53">
        <w:rPr>
          <w:rFonts w:ascii="Calibri" w:hAnsi="Calibri" w:cs="Calibri"/>
          <w:noProof/>
        </w:rPr>
        <w:drawing>
          <wp:inline distT="0" distB="0" distL="0" distR="0" wp14:anchorId="3100A57F" wp14:editId="5541B0B5">
            <wp:extent cx="5943600" cy="2024380"/>
            <wp:effectExtent l="0" t="0" r="0" b="0"/>
            <wp:docPr id="129565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51431" name="Picture 1" descr="A screenshot of a computer&#10;&#10;Description automatically generated"/>
                    <pic:cNvPicPr/>
                  </pic:nvPicPr>
                  <pic:blipFill>
                    <a:blip r:embed="rId38"/>
                    <a:stretch>
                      <a:fillRect/>
                    </a:stretch>
                  </pic:blipFill>
                  <pic:spPr>
                    <a:xfrm>
                      <a:off x="0" y="0"/>
                      <a:ext cx="5943600" cy="2024380"/>
                    </a:xfrm>
                    <a:prstGeom prst="rect">
                      <a:avLst/>
                    </a:prstGeom>
                  </pic:spPr>
                </pic:pic>
              </a:graphicData>
            </a:graphic>
          </wp:inline>
        </w:drawing>
      </w:r>
    </w:p>
    <w:p w14:paraId="6862832B" w14:textId="1D9E7D75" w:rsidR="00002B53" w:rsidRDefault="007907D5" w:rsidP="007907D5">
      <w:pPr>
        <w:pStyle w:val="Caption"/>
        <w:rPr>
          <w:rFonts w:ascii="Calibri" w:hAnsi="Calibri" w:cs="Calibri"/>
        </w:rPr>
        <w:pPrChange w:id="1135" w:author="kunnu vrma" w:date="2024-05-19T05:17:00Z" w16du:dateUtc="2024-05-19T12:17:00Z">
          <w:pPr/>
        </w:pPrChange>
      </w:pPr>
      <w:bookmarkStart w:id="1136" w:name="_Toc166994090"/>
      <w:bookmarkStart w:id="1137" w:name="_Toc166994232"/>
      <w:bookmarkStart w:id="1138" w:name="_Toc167041534"/>
      <w:ins w:id="1139" w:author="kunnu vrma" w:date="2024-05-19T05:17:00Z" w16du:dateUtc="2024-05-19T12:17:00Z">
        <w:r>
          <w:t xml:space="preserve">Figure </w:t>
        </w:r>
        <w:r>
          <w:fldChar w:fldCharType="begin"/>
        </w:r>
        <w:r>
          <w:instrText xml:space="preserve"> SEQ Figure \* ARABIC </w:instrText>
        </w:r>
      </w:ins>
      <w:r>
        <w:fldChar w:fldCharType="separate"/>
      </w:r>
      <w:ins w:id="1140" w:author="kunnu vrma" w:date="2024-05-19T20:04:00Z" w16du:dateUtc="2024-05-20T03:04:00Z">
        <w:r w:rsidR="00CB18E6">
          <w:rPr>
            <w:noProof/>
          </w:rPr>
          <w:t>31</w:t>
        </w:r>
      </w:ins>
      <w:ins w:id="1141" w:author="kunnu vrma" w:date="2024-05-19T05:17:00Z" w16du:dateUtc="2024-05-19T12:17:00Z">
        <w:r>
          <w:fldChar w:fldCharType="end"/>
        </w:r>
        <w:r>
          <w:t xml:space="preserve">: Test Case 7 </w:t>
        </w:r>
      </w:ins>
      <w:ins w:id="1142" w:author="kunnu vrma" w:date="2024-05-19T05:18:00Z" w16du:dateUtc="2024-05-19T12:18:00Z">
        <w:r>
          <w:t>–</w:t>
        </w:r>
      </w:ins>
      <w:ins w:id="1143" w:author="kunnu vrma" w:date="2024-05-19T05:17:00Z" w16du:dateUtc="2024-05-19T12:17:00Z">
        <w:r>
          <w:t xml:space="preserve"> </w:t>
        </w:r>
      </w:ins>
      <w:ins w:id="1144" w:author="kunnu vrma" w:date="2024-05-19T05:18:00Z" w16du:dateUtc="2024-05-19T12:18:00Z">
        <w:r>
          <w:t>Missing Input (Origin)</w:t>
        </w:r>
      </w:ins>
      <w:bookmarkEnd w:id="1136"/>
      <w:bookmarkEnd w:id="1137"/>
      <w:bookmarkEnd w:id="1138"/>
    </w:p>
    <w:p w14:paraId="4B45937A" w14:textId="25D9300E" w:rsidR="00002B53" w:rsidRPr="00F960D3" w:rsidRDefault="00002B53" w:rsidP="00002B53">
      <w:pPr>
        <w:rPr>
          <w:b/>
          <w:bCs/>
        </w:rPr>
      </w:pPr>
      <w:r w:rsidRPr="00F960D3">
        <w:rPr>
          <w:b/>
          <w:bCs/>
        </w:rPr>
        <w:t xml:space="preserve">Test Case 8 – </w:t>
      </w:r>
      <w:r w:rsidRPr="00F960D3">
        <w:rPr>
          <w:rFonts w:ascii="Calibri" w:hAnsi="Calibri" w:cs="Calibri"/>
          <w:b/>
          <w:bCs/>
        </w:rPr>
        <w:t>Input Validation for Destination</w:t>
      </w:r>
    </w:p>
    <w:p w14:paraId="47377C92" w14:textId="6BF279EC" w:rsidR="00002B53" w:rsidRDefault="00002B53" w:rsidP="00002B53">
      <w:pPr>
        <w:rPr>
          <w:rFonts w:ascii="Calibri" w:hAnsi="Calibri" w:cs="Calibri"/>
        </w:rPr>
      </w:pPr>
      <w:r>
        <w:t xml:space="preserve">     - Description: </w:t>
      </w:r>
      <w:r>
        <w:rPr>
          <w:rFonts w:ascii="Calibri" w:hAnsi="Calibri" w:cs="Calibri"/>
        </w:rPr>
        <w:t>This test evaluates the application's handling of missing input of destination and does not produce any results or Weather-Traffic Insights but rather asking user to fill out the destination field</w:t>
      </w:r>
    </w:p>
    <w:p w14:paraId="36B2D14B" w14:textId="77777777" w:rsidR="00002B53" w:rsidRPr="00B31D4D" w:rsidRDefault="00002B53" w:rsidP="00002B53">
      <w:pPr>
        <w:rPr>
          <w:rFonts w:ascii="Calibri" w:hAnsi="Calibri" w:cs="Calibri"/>
        </w:rPr>
      </w:pPr>
      <w:r>
        <w:t xml:space="preserve">    -Steps:</w:t>
      </w:r>
    </w:p>
    <w:p w14:paraId="05140570" w14:textId="51AB698E" w:rsidR="00002B53" w:rsidRDefault="00002B53" w:rsidP="00002B53">
      <w:r>
        <w:t xml:space="preserve">        1. Skip the destination Field, and enter the valid origin and Arrival time field and click Get Insights</w:t>
      </w:r>
    </w:p>
    <w:p w14:paraId="6C214F55" w14:textId="6CD72A08" w:rsidR="00002B53" w:rsidRDefault="00002B53" w:rsidP="00002B53">
      <w:r>
        <w:t xml:space="preserve">       2. Verify that the application returns an alert to fill in the destination</w:t>
      </w:r>
    </w:p>
    <w:p w14:paraId="54ED722E" w14:textId="2852ADCB" w:rsidR="00002B53" w:rsidRDefault="00002B53" w:rsidP="00002B53">
      <w:pPr>
        <w:rPr>
          <w:rFonts w:ascii="Calibri" w:hAnsi="Calibri" w:cs="Calibri"/>
        </w:rPr>
      </w:pPr>
      <w:r>
        <w:t xml:space="preserve">-Expected Outcome: </w:t>
      </w:r>
      <w:r>
        <w:rPr>
          <w:rFonts w:ascii="Calibri" w:hAnsi="Calibri" w:cs="Calibri"/>
        </w:rPr>
        <w:t>The application should display an alert asking the user to enter the destination field.</w:t>
      </w:r>
    </w:p>
    <w:p w14:paraId="28DF3325" w14:textId="13ABAA51" w:rsidR="00002B53" w:rsidRDefault="00002B53" w:rsidP="00002B53">
      <w:pPr>
        <w:rPr>
          <w:rFonts w:ascii="Calibri" w:hAnsi="Calibri" w:cs="Calibri"/>
        </w:rPr>
      </w:pPr>
      <w:r w:rsidRPr="00002B53">
        <w:rPr>
          <w:rFonts w:ascii="Calibri" w:hAnsi="Calibri" w:cs="Calibri"/>
          <w:noProof/>
        </w:rPr>
        <w:lastRenderedPageBreak/>
        <w:drawing>
          <wp:inline distT="0" distB="0" distL="0" distR="0" wp14:anchorId="3BB1A6B0" wp14:editId="2A923DB9">
            <wp:extent cx="5943600" cy="1969770"/>
            <wp:effectExtent l="0" t="0" r="0" b="0"/>
            <wp:docPr id="136959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406" name="Picture 1" descr="A screenshot of a computer&#10;&#10;Description automatically generated"/>
                    <pic:cNvPicPr/>
                  </pic:nvPicPr>
                  <pic:blipFill>
                    <a:blip r:embed="rId39"/>
                    <a:stretch>
                      <a:fillRect/>
                    </a:stretch>
                  </pic:blipFill>
                  <pic:spPr>
                    <a:xfrm>
                      <a:off x="0" y="0"/>
                      <a:ext cx="5943600" cy="1969770"/>
                    </a:xfrm>
                    <a:prstGeom prst="rect">
                      <a:avLst/>
                    </a:prstGeom>
                  </pic:spPr>
                </pic:pic>
              </a:graphicData>
            </a:graphic>
          </wp:inline>
        </w:drawing>
      </w:r>
    </w:p>
    <w:p w14:paraId="61BBB518" w14:textId="21537027" w:rsidR="00002B53" w:rsidRDefault="007907D5" w:rsidP="007907D5">
      <w:pPr>
        <w:pStyle w:val="Caption"/>
        <w:rPr>
          <w:rFonts w:ascii="Calibri" w:hAnsi="Calibri" w:cs="Calibri"/>
        </w:rPr>
        <w:pPrChange w:id="1145" w:author="kunnu vrma" w:date="2024-05-19T05:18:00Z" w16du:dateUtc="2024-05-19T12:18:00Z">
          <w:pPr/>
        </w:pPrChange>
      </w:pPr>
      <w:bookmarkStart w:id="1146" w:name="_Toc166994091"/>
      <w:bookmarkStart w:id="1147" w:name="_Toc166994233"/>
      <w:bookmarkStart w:id="1148" w:name="_Toc167041535"/>
      <w:ins w:id="1149" w:author="kunnu vrma" w:date="2024-05-19T05:18:00Z" w16du:dateUtc="2024-05-19T12:18:00Z">
        <w:r>
          <w:t xml:space="preserve">Figure </w:t>
        </w:r>
        <w:r>
          <w:fldChar w:fldCharType="begin"/>
        </w:r>
        <w:r>
          <w:instrText xml:space="preserve"> SEQ Figure \* ARABIC </w:instrText>
        </w:r>
      </w:ins>
      <w:r>
        <w:fldChar w:fldCharType="separate"/>
      </w:r>
      <w:ins w:id="1150" w:author="kunnu vrma" w:date="2024-05-19T20:04:00Z" w16du:dateUtc="2024-05-20T03:04:00Z">
        <w:r w:rsidR="00CB18E6">
          <w:rPr>
            <w:noProof/>
          </w:rPr>
          <w:t>32</w:t>
        </w:r>
      </w:ins>
      <w:ins w:id="1151" w:author="kunnu vrma" w:date="2024-05-19T05:18:00Z" w16du:dateUtc="2024-05-19T12:18:00Z">
        <w:r>
          <w:fldChar w:fldCharType="end"/>
        </w:r>
        <w:r>
          <w:t>: Test Case 8 – Missing Input (Destination)</w:t>
        </w:r>
      </w:ins>
      <w:bookmarkEnd w:id="1146"/>
      <w:bookmarkEnd w:id="1147"/>
      <w:bookmarkEnd w:id="1148"/>
    </w:p>
    <w:p w14:paraId="60D5FACD" w14:textId="3EEB2D7B" w:rsidR="00002B53" w:rsidRPr="00F960D3" w:rsidRDefault="00002B53" w:rsidP="00002B53">
      <w:pPr>
        <w:rPr>
          <w:b/>
          <w:bCs/>
        </w:rPr>
      </w:pPr>
      <w:r w:rsidRPr="00F960D3">
        <w:rPr>
          <w:b/>
          <w:bCs/>
        </w:rPr>
        <w:t xml:space="preserve">Test Case 9 – </w:t>
      </w:r>
      <w:r w:rsidRPr="00F960D3">
        <w:rPr>
          <w:rFonts w:ascii="Calibri" w:hAnsi="Calibri" w:cs="Calibri"/>
          <w:b/>
          <w:bCs/>
        </w:rPr>
        <w:t>Input Validation for Desired Arrival Time</w:t>
      </w:r>
    </w:p>
    <w:p w14:paraId="0C03716D" w14:textId="15A2F056" w:rsidR="00002B53" w:rsidRDefault="00002B53" w:rsidP="00002B53">
      <w:pPr>
        <w:rPr>
          <w:rFonts w:ascii="Calibri" w:hAnsi="Calibri" w:cs="Calibri"/>
        </w:rPr>
      </w:pPr>
      <w:r>
        <w:t xml:space="preserve">     - Description: </w:t>
      </w:r>
      <w:r>
        <w:rPr>
          <w:rFonts w:ascii="Calibri" w:hAnsi="Calibri" w:cs="Calibri"/>
        </w:rPr>
        <w:t>This test evaluates the application's handling of missing input of Arrival time and does not produce any results or Weather-Traffic Insights but rather asking user to fill out the Arrival time field</w:t>
      </w:r>
    </w:p>
    <w:p w14:paraId="7B232C19" w14:textId="77777777" w:rsidR="00002B53" w:rsidRPr="00B31D4D" w:rsidRDefault="00002B53" w:rsidP="00002B53">
      <w:pPr>
        <w:rPr>
          <w:rFonts w:ascii="Calibri" w:hAnsi="Calibri" w:cs="Calibri"/>
        </w:rPr>
      </w:pPr>
      <w:bookmarkStart w:id="1152" w:name="_Hlk166489383"/>
      <w:r>
        <w:t xml:space="preserve">    -Steps:</w:t>
      </w:r>
    </w:p>
    <w:p w14:paraId="0F5FC28E" w14:textId="3C3C248F" w:rsidR="00002B53" w:rsidRDefault="00002B53" w:rsidP="00002B53">
      <w:r>
        <w:t xml:space="preserve">        1. Skip the Arrival time Field, and enter the valid origin and Destination field and click Get Insights</w:t>
      </w:r>
    </w:p>
    <w:p w14:paraId="67B784A5" w14:textId="44071A44" w:rsidR="00002B53" w:rsidRDefault="00002B53" w:rsidP="00002B53">
      <w:r>
        <w:t xml:space="preserve">       2. Verify that the application returns an alert to fill in the Arrival time</w:t>
      </w:r>
    </w:p>
    <w:p w14:paraId="06689D97" w14:textId="1049040F" w:rsidR="00002B53" w:rsidRDefault="00002B53" w:rsidP="00002B53">
      <w:pPr>
        <w:rPr>
          <w:rFonts w:ascii="Calibri" w:hAnsi="Calibri" w:cs="Calibri"/>
        </w:rPr>
      </w:pPr>
      <w:r>
        <w:t xml:space="preserve">-Expected Outcome: </w:t>
      </w:r>
      <w:r>
        <w:rPr>
          <w:rFonts w:ascii="Calibri" w:hAnsi="Calibri" w:cs="Calibri"/>
        </w:rPr>
        <w:t>The application should display an alert asking the user to enter the Arrival time field.</w:t>
      </w:r>
    </w:p>
    <w:bookmarkEnd w:id="1152"/>
    <w:p w14:paraId="586D1A41" w14:textId="51097665" w:rsidR="00002B53" w:rsidRDefault="00002B53" w:rsidP="00002B53">
      <w:pPr>
        <w:rPr>
          <w:rFonts w:ascii="Calibri" w:hAnsi="Calibri" w:cs="Calibri"/>
        </w:rPr>
      </w:pPr>
      <w:del w:id="1153" w:author="kunnu vrma" w:date="2024-05-19T05:23:00Z" w16du:dateUtc="2024-05-19T12:23:00Z">
        <w:r w:rsidDel="00CB345D">
          <w:rPr>
            <w:noProof/>
            <w14:ligatures w14:val="standardContextual"/>
          </w:rPr>
          <w:drawing>
            <wp:inline distT="0" distB="0" distL="0" distR="0" wp14:anchorId="0BF912F8" wp14:editId="1E28AF38">
              <wp:extent cx="5943600" cy="2021840"/>
              <wp:effectExtent l="0" t="0" r="0" b="0"/>
              <wp:docPr id="128386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715" name="Picture 1" descr="A screenshot of a computer&#10;&#10;Description automatically generated"/>
                      <pic:cNvPicPr/>
                    </pic:nvPicPr>
                    <pic:blipFill>
                      <a:blip r:embed="rId32"/>
                      <a:stretch>
                        <a:fillRect/>
                      </a:stretch>
                    </pic:blipFill>
                    <pic:spPr>
                      <a:xfrm>
                        <a:off x="0" y="0"/>
                        <a:ext cx="5943600" cy="2021840"/>
                      </a:xfrm>
                      <a:prstGeom prst="rect">
                        <a:avLst/>
                      </a:prstGeom>
                    </pic:spPr>
                  </pic:pic>
                </a:graphicData>
              </a:graphic>
            </wp:inline>
          </w:drawing>
        </w:r>
      </w:del>
      <w:ins w:id="1154" w:author="kunnu vrma" w:date="2024-05-19T05:23:00Z" w16du:dateUtc="2024-05-19T12:23:00Z">
        <w:r w:rsidR="00CB345D" w:rsidRPr="00CB345D">
          <w:rPr>
            <w:noProof/>
            <w14:ligatures w14:val="standardContextual"/>
          </w:rPr>
          <w:t xml:space="preserve"> </w:t>
        </w:r>
        <w:r w:rsidR="00CB345D" w:rsidRPr="00CB345D">
          <w:rPr>
            <w:rFonts w:ascii="Calibri" w:hAnsi="Calibri" w:cs="Calibri"/>
          </w:rPr>
          <w:drawing>
            <wp:inline distT="0" distB="0" distL="0" distR="0" wp14:anchorId="2C6685BB" wp14:editId="208C9A47">
              <wp:extent cx="5943600" cy="1987550"/>
              <wp:effectExtent l="0" t="0" r="0" b="0"/>
              <wp:docPr id="197215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55147" name="Picture 1" descr="A screenshot of a computer&#10;&#10;Description automatically generated"/>
                      <pic:cNvPicPr/>
                    </pic:nvPicPr>
                    <pic:blipFill>
                      <a:blip r:embed="rId40"/>
                      <a:stretch>
                        <a:fillRect/>
                      </a:stretch>
                    </pic:blipFill>
                    <pic:spPr>
                      <a:xfrm>
                        <a:off x="0" y="0"/>
                        <a:ext cx="5943600" cy="1987550"/>
                      </a:xfrm>
                      <a:prstGeom prst="rect">
                        <a:avLst/>
                      </a:prstGeom>
                    </pic:spPr>
                  </pic:pic>
                </a:graphicData>
              </a:graphic>
            </wp:inline>
          </w:drawing>
        </w:r>
      </w:ins>
    </w:p>
    <w:p w14:paraId="53C5F2A1" w14:textId="141455E9" w:rsidR="00002B53" w:rsidRDefault="00CB345D" w:rsidP="00CB345D">
      <w:pPr>
        <w:pStyle w:val="Caption"/>
        <w:rPr>
          <w:rFonts w:ascii="Calibri" w:hAnsi="Calibri" w:cs="Calibri"/>
        </w:rPr>
        <w:pPrChange w:id="1155" w:author="kunnu vrma" w:date="2024-05-19T05:23:00Z" w16du:dateUtc="2024-05-19T12:23:00Z">
          <w:pPr/>
        </w:pPrChange>
      </w:pPr>
      <w:bookmarkStart w:id="1156" w:name="_Toc166994092"/>
      <w:bookmarkStart w:id="1157" w:name="_Toc166994234"/>
      <w:bookmarkStart w:id="1158" w:name="_Toc167041536"/>
      <w:ins w:id="1159" w:author="kunnu vrma" w:date="2024-05-19T05:23:00Z" w16du:dateUtc="2024-05-19T12:23:00Z">
        <w:r>
          <w:t xml:space="preserve">Figure </w:t>
        </w:r>
        <w:r>
          <w:fldChar w:fldCharType="begin"/>
        </w:r>
        <w:r>
          <w:instrText xml:space="preserve"> SEQ Figure \* ARABIC </w:instrText>
        </w:r>
      </w:ins>
      <w:r>
        <w:fldChar w:fldCharType="separate"/>
      </w:r>
      <w:ins w:id="1160" w:author="kunnu vrma" w:date="2024-05-19T20:04:00Z" w16du:dateUtc="2024-05-20T03:04:00Z">
        <w:r w:rsidR="00CB18E6">
          <w:rPr>
            <w:noProof/>
          </w:rPr>
          <w:t>33</w:t>
        </w:r>
      </w:ins>
      <w:ins w:id="1161" w:author="kunnu vrma" w:date="2024-05-19T05:23:00Z" w16du:dateUtc="2024-05-19T12:23:00Z">
        <w:r>
          <w:fldChar w:fldCharType="end"/>
        </w:r>
        <w:r>
          <w:t>: Test Case 9 – Missing Input (Desired Arrival Time)</w:t>
        </w:r>
      </w:ins>
      <w:bookmarkEnd w:id="1156"/>
      <w:bookmarkEnd w:id="1157"/>
      <w:bookmarkEnd w:id="1158"/>
    </w:p>
    <w:p w14:paraId="0CB84D74" w14:textId="6A24A2FC" w:rsidR="00325217" w:rsidRDefault="00325217" w:rsidP="00EC75E0">
      <w:pPr>
        <w:pStyle w:val="Heading3"/>
      </w:pPr>
      <w:bookmarkStart w:id="1162" w:name="_Toc166994161"/>
      <w:bookmarkStart w:id="1163" w:name="_Toc167406607"/>
      <w:r>
        <w:t xml:space="preserve">4. </w:t>
      </w:r>
      <w:r w:rsidRPr="00325217">
        <w:t>Navigation Testing</w:t>
      </w:r>
      <w:bookmarkEnd w:id="1162"/>
      <w:bookmarkEnd w:id="1163"/>
    </w:p>
    <w:p w14:paraId="34091D54" w14:textId="48479E2C" w:rsidR="00325217" w:rsidRDefault="00325217" w:rsidP="00002B53">
      <w:pPr>
        <w:rPr>
          <w:rFonts w:ascii="Calibri" w:hAnsi="Calibri" w:cs="Calibri"/>
        </w:rPr>
      </w:pPr>
      <w:r>
        <w:rPr>
          <w:rFonts w:ascii="Calibri" w:hAnsi="Calibri" w:cs="Calibri"/>
        </w:rPr>
        <w:t>T</w:t>
      </w:r>
      <w:r w:rsidRPr="00325217">
        <w:rPr>
          <w:rFonts w:ascii="Calibri" w:hAnsi="Calibri" w:cs="Calibri"/>
        </w:rPr>
        <w:t>his type of testing verifies that all links present in the application, such as hyperlinks, buttons, or navigation menus, correctly navigate the user to the intended pages or destinations.</w:t>
      </w:r>
    </w:p>
    <w:p w14:paraId="7765DBEF" w14:textId="48D8C696" w:rsidR="00325217" w:rsidRPr="00F960D3" w:rsidRDefault="00325217" w:rsidP="00325217">
      <w:pPr>
        <w:rPr>
          <w:b/>
          <w:bCs/>
        </w:rPr>
      </w:pPr>
      <w:r w:rsidRPr="00F960D3">
        <w:rPr>
          <w:b/>
          <w:bCs/>
        </w:rPr>
        <w:t xml:space="preserve">Test Case </w:t>
      </w:r>
      <w:r w:rsidR="001930BB" w:rsidRPr="00F960D3">
        <w:rPr>
          <w:b/>
          <w:bCs/>
        </w:rPr>
        <w:t>10</w:t>
      </w:r>
      <w:r w:rsidRPr="00F960D3">
        <w:rPr>
          <w:b/>
          <w:bCs/>
        </w:rPr>
        <w:t xml:space="preserve"> – </w:t>
      </w:r>
      <w:r w:rsidRPr="00F960D3">
        <w:rPr>
          <w:rFonts w:ascii="Calibri" w:hAnsi="Calibri" w:cs="Calibri"/>
          <w:b/>
          <w:bCs/>
        </w:rPr>
        <w:t>Testing Links on Home Page</w:t>
      </w:r>
    </w:p>
    <w:p w14:paraId="4997FB47" w14:textId="774A12D0" w:rsidR="00325217" w:rsidRDefault="00325217" w:rsidP="00325217">
      <w:pPr>
        <w:rPr>
          <w:rFonts w:ascii="Calibri" w:hAnsi="Calibri" w:cs="Calibri"/>
        </w:rPr>
      </w:pPr>
      <w:r>
        <w:lastRenderedPageBreak/>
        <w:t xml:space="preserve">     - Description: </w:t>
      </w:r>
      <w:r>
        <w:rPr>
          <w:rFonts w:ascii="Calibri" w:hAnsi="Calibri" w:cs="Calibri"/>
        </w:rPr>
        <w:t>This test verifies</w:t>
      </w:r>
      <w:r w:rsidRPr="00325217">
        <w:rPr>
          <w:rFonts w:ascii="Calibri" w:hAnsi="Calibri" w:cs="Calibri"/>
        </w:rPr>
        <w:t xml:space="preserve"> that all links on the home page correctly navigate to the respective pages, such as real-time insights, historical insights, or clustered traffic map.</w:t>
      </w:r>
    </w:p>
    <w:p w14:paraId="10B1674B" w14:textId="24D990E2" w:rsidR="00325217" w:rsidRPr="00B31D4D" w:rsidRDefault="00325217" w:rsidP="00325217">
      <w:pPr>
        <w:rPr>
          <w:rFonts w:ascii="Calibri" w:hAnsi="Calibri" w:cs="Calibri"/>
        </w:rPr>
      </w:pPr>
      <w:r>
        <w:t xml:space="preserve">    -Steps:</w:t>
      </w:r>
    </w:p>
    <w:p w14:paraId="00D452A9" w14:textId="321832EB" w:rsidR="00325217" w:rsidRDefault="00325217" w:rsidP="00325217">
      <w:r>
        <w:t xml:space="preserve">        1. Launch the App – Get to the Home page (home.html)</w:t>
      </w:r>
    </w:p>
    <w:p w14:paraId="4B4317C7" w14:textId="77777777" w:rsidR="00325217" w:rsidRDefault="00325217" w:rsidP="00325217">
      <w:r>
        <w:t xml:space="preserve">       2. Click on “View Real-Time Insights” and “View Historical Insights” button </w:t>
      </w:r>
    </w:p>
    <w:p w14:paraId="34805A52" w14:textId="1D18CCAF" w:rsidR="00325217" w:rsidRDefault="00325217" w:rsidP="00325217">
      <w:r>
        <w:t xml:space="preserve">  </w:t>
      </w:r>
      <w:r w:rsidR="001930BB">
        <w:t xml:space="preserve">     </w:t>
      </w:r>
      <w:r>
        <w:t>3. Verify that first button will take you to “index.html” and second button will take you to</w:t>
      </w:r>
      <w:r w:rsidR="001930BB">
        <w:t xml:space="preserve"> “</w:t>
      </w:r>
      <w:r>
        <w:t>historical_insights.html” page respectively.</w:t>
      </w:r>
    </w:p>
    <w:p w14:paraId="3107195C" w14:textId="7EDE7D51" w:rsidR="00325217" w:rsidRDefault="00325217" w:rsidP="00325217">
      <w:pPr>
        <w:rPr>
          <w:rFonts w:ascii="Calibri" w:hAnsi="Calibri" w:cs="Calibri"/>
        </w:rPr>
      </w:pPr>
      <w:r>
        <w:t xml:space="preserve">-Expected Outcome: </w:t>
      </w:r>
      <w:r>
        <w:rPr>
          <w:rFonts w:ascii="Calibri" w:hAnsi="Calibri" w:cs="Calibri"/>
        </w:rPr>
        <w:t xml:space="preserve">The application should </w:t>
      </w:r>
      <w:r w:rsidR="001930BB">
        <w:rPr>
          <w:rFonts w:ascii="Calibri" w:hAnsi="Calibri" w:cs="Calibri"/>
        </w:rPr>
        <w:t>open different pages according to the button clicked without any errors</w:t>
      </w:r>
    </w:p>
    <w:p w14:paraId="4EC86160" w14:textId="30DBFBD5" w:rsidR="001930BB" w:rsidRDefault="001930BB" w:rsidP="00325217">
      <w:pPr>
        <w:rPr>
          <w:ins w:id="1164" w:author="kunnu vrma" w:date="2024-05-19T05:32:00Z" w16du:dateUtc="2024-05-19T12:32:00Z"/>
          <w:rFonts w:ascii="Calibri" w:hAnsi="Calibri" w:cs="Calibri"/>
        </w:rPr>
      </w:pPr>
      <w:r>
        <w:rPr>
          <w:rFonts w:ascii="Calibri" w:hAnsi="Calibri" w:cs="Calibri"/>
        </w:rPr>
        <w:t xml:space="preserve">Home Page: </w:t>
      </w:r>
      <w:r w:rsidRPr="001930BB">
        <w:rPr>
          <w:rFonts w:ascii="Calibri" w:hAnsi="Calibri" w:cs="Calibri"/>
          <w:noProof/>
        </w:rPr>
        <w:drawing>
          <wp:inline distT="0" distB="0" distL="0" distR="0" wp14:anchorId="0258E367" wp14:editId="3734D717">
            <wp:extent cx="5943600" cy="2459990"/>
            <wp:effectExtent l="0" t="0" r="0" b="0"/>
            <wp:docPr id="69314044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0443" name="Picture 1" descr="A screenshot of a web page&#10;&#10;Description automatically generated"/>
                    <pic:cNvPicPr/>
                  </pic:nvPicPr>
                  <pic:blipFill>
                    <a:blip r:embed="rId41"/>
                    <a:stretch>
                      <a:fillRect/>
                    </a:stretch>
                  </pic:blipFill>
                  <pic:spPr>
                    <a:xfrm>
                      <a:off x="0" y="0"/>
                      <a:ext cx="5943600" cy="2459990"/>
                    </a:xfrm>
                    <a:prstGeom prst="rect">
                      <a:avLst/>
                    </a:prstGeom>
                  </pic:spPr>
                </pic:pic>
              </a:graphicData>
            </a:graphic>
          </wp:inline>
        </w:drawing>
      </w:r>
    </w:p>
    <w:p w14:paraId="0F988426" w14:textId="68D8EEC1" w:rsidR="00C27B86" w:rsidRDefault="00C27B86" w:rsidP="00C27B86">
      <w:pPr>
        <w:pStyle w:val="Caption"/>
        <w:rPr>
          <w:rFonts w:ascii="Calibri" w:hAnsi="Calibri" w:cs="Calibri"/>
        </w:rPr>
        <w:pPrChange w:id="1165" w:author="kunnu vrma" w:date="2024-05-19T05:32:00Z" w16du:dateUtc="2024-05-19T12:32:00Z">
          <w:pPr/>
        </w:pPrChange>
      </w:pPr>
      <w:bookmarkStart w:id="1166" w:name="_Toc166994093"/>
      <w:bookmarkStart w:id="1167" w:name="_Toc166994235"/>
      <w:bookmarkStart w:id="1168" w:name="_Toc167041537"/>
      <w:ins w:id="1169" w:author="kunnu vrma" w:date="2024-05-19T05:32:00Z" w16du:dateUtc="2024-05-19T12:32:00Z">
        <w:r>
          <w:t xml:space="preserve">Figure </w:t>
        </w:r>
        <w:r>
          <w:fldChar w:fldCharType="begin"/>
        </w:r>
        <w:r>
          <w:instrText xml:space="preserve"> SEQ Figure \* ARABIC </w:instrText>
        </w:r>
      </w:ins>
      <w:r>
        <w:fldChar w:fldCharType="separate"/>
      </w:r>
      <w:ins w:id="1170" w:author="kunnu vrma" w:date="2024-05-19T20:04:00Z" w16du:dateUtc="2024-05-20T03:04:00Z">
        <w:r w:rsidR="00CB18E6">
          <w:rPr>
            <w:noProof/>
          </w:rPr>
          <w:t>34</w:t>
        </w:r>
      </w:ins>
      <w:ins w:id="1171" w:author="kunnu vrma" w:date="2024-05-19T05:32:00Z" w16du:dateUtc="2024-05-19T12:32:00Z">
        <w:r>
          <w:fldChar w:fldCharType="end"/>
        </w:r>
        <w:r>
          <w:t>: Test Case 10: Testing Navigation for Home Page (/home)</w:t>
        </w:r>
      </w:ins>
      <w:bookmarkEnd w:id="1166"/>
      <w:bookmarkEnd w:id="1167"/>
      <w:bookmarkEnd w:id="1168"/>
    </w:p>
    <w:p w14:paraId="1FCA777A" w14:textId="5E14C67F" w:rsidR="001930BB" w:rsidRDefault="001930BB" w:rsidP="00325217">
      <w:pPr>
        <w:rPr>
          <w:rFonts w:ascii="Calibri" w:hAnsi="Calibri" w:cs="Calibri"/>
        </w:rPr>
      </w:pPr>
      <w:r>
        <w:rPr>
          <w:rFonts w:ascii="Calibri" w:hAnsi="Calibri" w:cs="Calibri"/>
        </w:rPr>
        <w:t>Clicking on “View Real-time Insights” button:</w:t>
      </w:r>
    </w:p>
    <w:p w14:paraId="22FD5537" w14:textId="41BF131A" w:rsidR="001930BB" w:rsidRDefault="001930BB" w:rsidP="00325217">
      <w:pPr>
        <w:rPr>
          <w:rFonts w:ascii="Calibri" w:hAnsi="Calibri" w:cs="Calibri"/>
        </w:rPr>
      </w:pPr>
      <w:r w:rsidRPr="001930BB">
        <w:rPr>
          <w:rFonts w:ascii="Calibri" w:hAnsi="Calibri" w:cs="Calibri"/>
          <w:noProof/>
        </w:rPr>
        <w:lastRenderedPageBreak/>
        <w:drawing>
          <wp:inline distT="0" distB="0" distL="0" distR="0" wp14:anchorId="5A4C968C" wp14:editId="6B2AA03B">
            <wp:extent cx="5943600" cy="3137535"/>
            <wp:effectExtent l="0" t="0" r="0" b="5715"/>
            <wp:docPr id="66728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1123" name="Picture 1" descr="A screenshot of a computer&#10;&#10;Description automatically generated"/>
                    <pic:cNvPicPr/>
                  </pic:nvPicPr>
                  <pic:blipFill>
                    <a:blip r:embed="rId42"/>
                    <a:stretch>
                      <a:fillRect/>
                    </a:stretch>
                  </pic:blipFill>
                  <pic:spPr>
                    <a:xfrm>
                      <a:off x="0" y="0"/>
                      <a:ext cx="5943600" cy="3137535"/>
                    </a:xfrm>
                    <a:prstGeom prst="rect">
                      <a:avLst/>
                    </a:prstGeom>
                  </pic:spPr>
                </pic:pic>
              </a:graphicData>
            </a:graphic>
          </wp:inline>
        </w:drawing>
      </w:r>
    </w:p>
    <w:p w14:paraId="2C2E7E9E" w14:textId="571C0C8E" w:rsidR="001930BB" w:rsidRDefault="00C27B86" w:rsidP="00C27B86">
      <w:pPr>
        <w:pStyle w:val="Caption"/>
        <w:rPr>
          <w:rFonts w:ascii="Calibri" w:hAnsi="Calibri" w:cs="Calibri"/>
        </w:rPr>
        <w:pPrChange w:id="1172" w:author="kunnu vrma" w:date="2024-05-19T05:33:00Z" w16du:dateUtc="2024-05-19T12:33:00Z">
          <w:pPr/>
        </w:pPrChange>
      </w:pPr>
      <w:bookmarkStart w:id="1173" w:name="_Toc166994094"/>
      <w:bookmarkStart w:id="1174" w:name="_Toc166994236"/>
      <w:bookmarkStart w:id="1175" w:name="_Toc167041538"/>
      <w:ins w:id="1176" w:author="kunnu vrma" w:date="2024-05-19T05:33:00Z" w16du:dateUtc="2024-05-19T12:33:00Z">
        <w:r>
          <w:t xml:space="preserve">Figure </w:t>
        </w:r>
        <w:r>
          <w:fldChar w:fldCharType="begin"/>
        </w:r>
        <w:r>
          <w:instrText xml:space="preserve"> SEQ Figure \* ARABIC </w:instrText>
        </w:r>
      </w:ins>
      <w:r>
        <w:fldChar w:fldCharType="separate"/>
      </w:r>
      <w:ins w:id="1177" w:author="kunnu vrma" w:date="2024-05-19T20:04:00Z" w16du:dateUtc="2024-05-20T03:04:00Z">
        <w:r w:rsidR="00CB18E6">
          <w:rPr>
            <w:noProof/>
          </w:rPr>
          <w:t>35</w:t>
        </w:r>
      </w:ins>
      <w:ins w:id="1178" w:author="kunnu vrma" w:date="2024-05-19T05:33:00Z" w16du:dateUtc="2024-05-19T12:33:00Z">
        <w:r>
          <w:fldChar w:fldCharType="end"/>
        </w:r>
        <w:r>
          <w:t>: Testing Navigation for Real-time Traffic Insights Page (/realtime)</w:t>
        </w:r>
      </w:ins>
      <w:bookmarkEnd w:id="1173"/>
      <w:bookmarkEnd w:id="1174"/>
      <w:bookmarkEnd w:id="1175"/>
    </w:p>
    <w:p w14:paraId="69228C5F" w14:textId="66F4BCEA" w:rsidR="001930BB" w:rsidRDefault="001930BB" w:rsidP="00325217">
      <w:pPr>
        <w:rPr>
          <w:rFonts w:ascii="Calibri" w:hAnsi="Calibri" w:cs="Calibri"/>
        </w:rPr>
      </w:pPr>
      <w:r>
        <w:rPr>
          <w:rFonts w:ascii="Calibri" w:hAnsi="Calibri" w:cs="Calibri"/>
        </w:rPr>
        <w:t>Clicking on “View Historical Insights" button:</w:t>
      </w:r>
    </w:p>
    <w:p w14:paraId="629B051D" w14:textId="3A94E4BA" w:rsidR="001930BB" w:rsidRDefault="001930BB" w:rsidP="00325217">
      <w:pPr>
        <w:rPr>
          <w:rFonts w:ascii="Calibri" w:hAnsi="Calibri" w:cs="Calibri"/>
        </w:rPr>
      </w:pPr>
      <w:r w:rsidRPr="001930BB">
        <w:rPr>
          <w:rFonts w:ascii="Calibri" w:hAnsi="Calibri" w:cs="Calibri"/>
          <w:noProof/>
        </w:rPr>
        <w:drawing>
          <wp:inline distT="0" distB="0" distL="0" distR="0" wp14:anchorId="7D178563" wp14:editId="7EEF546C">
            <wp:extent cx="5943600" cy="3745230"/>
            <wp:effectExtent l="0" t="0" r="0" b="7620"/>
            <wp:docPr id="97798419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4194" name="Picture 1" descr="A screenshot of a web page&#10;&#10;Description automatically generated"/>
                    <pic:cNvPicPr/>
                  </pic:nvPicPr>
                  <pic:blipFill>
                    <a:blip r:embed="rId43"/>
                    <a:stretch>
                      <a:fillRect/>
                    </a:stretch>
                  </pic:blipFill>
                  <pic:spPr>
                    <a:xfrm>
                      <a:off x="0" y="0"/>
                      <a:ext cx="5943600" cy="3745230"/>
                    </a:xfrm>
                    <a:prstGeom prst="rect">
                      <a:avLst/>
                    </a:prstGeom>
                  </pic:spPr>
                </pic:pic>
              </a:graphicData>
            </a:graphic>
          </wp:inline>
        </w:drawing>
      </w:r>
    </w:p>
    <w:p w14:paraId="661843AF" w14:textId="3C45C6A8" w:rsidR="00361C9C" w:rsidRDefault="00C27B86" w:rsidP="00C27B86">
      <w:pPr>
        <w:pStyle w:val="Caption"/>
        <w:rPr>
          <w:rFonts w:ascii="Calibri" w:hAnsi="Calibri" w:cs="Calibri"/>
        </w:rPr>
        <w:pPrChange w:id="1179" w:author="kunnu vrma" w:date="2024-05-19T05:33:00Z" w16du:dateUtc="2024-05-19T12:33:00Z">
          <w:pPr/>
        </w:pPrChange>
      </w:pPr>
      <w:bookmarkStart w:id="1180" w:name="_Toc166994095"/>
      <w:bookmarkStart w:id="1181" w:name="_Toc166994237"/>
      <w:bookmarkStart w:id="1182" w:name="_Toc167041539"/>
      <w:ins w:id="1183" w:author="kunnu vrma" w:date="2024-05-19T05:33:00Z" w16du:dateUtc="2024-05-19T12:33:00Z">
        <w:r>
          <w:t xml:space="preserve">Figure </w:t>
        </w:r>
        <w:r>
          <w:fldChar w:fldCharType="begin"/>
        </w:r>
        <w:r>
          <w:instrText xml:space="preserve"> SEQ Figure \* ARABIC </w:instrText>
        </w:r>
      </w:ins>
      <w:r>
        <w:fldChar w:fldCharType="separate"/>
      </w:r>
      <w:ins w:id="1184" w:author="kunnu vrma" w:date="2024-05-19T20:04:00Z" w16du:dateUtc="2024-05-20T03:04:00Z">
        <w:r w:rsidR="00CB18E6">
          <w:rPr>
            <w:noProof/>
          </w:rPr>
          <w:t>36</w:t>
        </w:r>
      </w:ins>
      <w:ins w:id="1185" w:author="kunnu vrma" w:date="2024-05-19T05:33:00Z" w16du:dateUtc="2024-05-19T12:33:00Z">
        <w:r>
          <w:fldChar w:fldCharType="end"/>
        </w:r>
        <w:r>
          <w:t xml:space="preserve">: Testing Navigation for </w:t>
        </w:r>
      </w:ins>
      <w:ins w:id="1186" w:author="kunnu vrma" w:date="2024-05-19T05:34:00Z" w16du:dateUtc="2024-05-19T12:34:00Z">
        <w:r>
          <w:t>Historical Traffic Insights Page (/historical-insights)</w:t>
        </w:r>
      </w:ins>
      <w:bookmarkEnd w:id="1180"/>
      <w:bookmarkEnd w:id="1181"/>
      <w:bookmarkEnd w:id="1182"/>
    </w:p>
    <w:p w14:paraId="04B13DBE" w14:textId="4FADECBE" w:rsidR="001930BB" w:rsidRPr="00F960D3" w:rsidRDefault="001930BB" w:rsidP="001930BB">
      <w:pPr>
        <w:rPr>
          <w:b/>
          <w:bCs/>
        </w:rPr>
      </w:pPr>
      <w:r w:rsidRPr="00F960D3">
        <w:rPr>
          <w:b/>
          <w:bCs/>
        </w:rPr>
        <w:lastRenderedPageBreak/>
        <w:t xml:space="preserve">Test Case 11 – </w:t>
      </w:r>
      <w:r w:rsidRPr="00F960D3">
        <w:rPr>
          <w:rFonts w:ascii="Calibri" w:hAnsi="Calibri" w:cs="Calibri"/>
          <w:b/>
          <w:bCs/>
        </w:rPr>
        <w:t>Testing Links/Buttons on Historical Insights Page</w:t>
      </w:r>
    </w:p>
    <w:p w14:paraId="1E9A45C4" w14:textId="0F01341B" w:rsidR="001930BB" w:rsidRDefault="001930BB" w:rsidP="001930BB">
      <w:pPr>
        <w:rPr>
          <w:rFonts w:ascii="Calibri" w:hAnsi="Calibri" w:cs="Calibri"/>
        </w:rPr>
      </w:pPr>
      <w:r>
        <w:t xml:space="preserve">     - Description: </w:t>
      </w:r>
      <w:r>
        <w:rPr>
          <w:rFonts w:ascii="Calibri" w:hAnsi="Calibri" w:cs="Calibri"/>
        </w:rPr>
        <w:t>This test verifies</w:t>
      </w:r>
      <w:r w:rsidRPr="00325217">
        <w:rPr>
          <w:rFonts w:ascii="Calibri" w:hAnsi="Calibri" w:cs="Calibri"/>
        </w:rPr>
        <w:t xml:space="preserve"> that all </w:t>
      </w:r>
      <w:r w:rsidR="009D4334">
        <w:rPr>
          <w:rFonts w:ascii="Calibri" w:hAnsi="Calibri" w:cs="Calibri"/>
        </w:rPr>
        <w:t>buttons</w:t>
      </w:r>
      <w:r w:rsidRPr="00325217">
        <w:rPr>
          <w:rFonts w:ascii="Calibri" w:hAnsi="Calibri" w:cs="Calibri"/>
        </w:rPr>
        <w:t xml:space="preserve"> on the </w:t>
      </w:r>
      <w:r w:rsidR="009D4334">
        <w:rPr>
          <w:rFonts w:ascii="Calibri" w:hAnsi="Calibri" w:cs="Calibri"/>
        </w:rPr>
        <w:t>Historical Insights</w:t>
      </w:r>
      <w:r w:rsidRPr="00325217">
        <w:rPr>
          <w:rFonts w:ascii="Calibri" w:hAnsi="Calibri" w:cs="Calibri"/>
        </w:rPr>
        <w:t xml:space="preserve"> page correctly </w:t>
      </w:r>
      <w:r w:rsidR="009D4334">
        <w:rPr>
          <w:rFonts w:ascii="Calibri" w:hAnsi="Calibri" w:cs="Calibri"/>
        </w:rPr>
        <w:t>display their following insight as per the caption.</w:t>
      </w:r>
      <w:r w:rsidRPr="00325217">
        <w:rPr>
          <w:rFonts w:ascii="Calibri" w:hAnsi="Calibri" w:cs="Calibri"/>
        </w:rPr>
        <w:t xml:space="preserve"> </w:t>
      </w:r>
    </w:p>
    <w:p w14:paraId="1F733C55" w14:textId="77777777" w:rsidR="001930BB" w:rsidRPr="00B31D4D" w:rsidRDefault="001930BB" w:rsidP="001930BB">
      <w:pPr>
        <w:rPr>
          <w:rFonts w:ascii="Calibri" w:hAnsi="Calibri" w:cs="Calibri"/>
        </w:rPr>
      </w:pPr>
      <w:r>
        <w:t xml:space="preserve">    -Steps:</w:t>
      </w:r>
    </w:p>
    <w:p w14:paraId="22DE5156" w14:textId="2FAA36AF" w:rsidR="001930BB" w:rsidRDefault="001930BB" w:rsidP="001930BB">
      <w:r>
        <w:t xml:space="preserve">        1. Launch the App – Get to the Home </w:t>
      </w:r>
      <w:r w:rsidR="009D4334">
        <w:t>-&gt; Historical Insights page</w:t>
      </w:r>
    </w:p>
    <w:p w14:paraId="34C9F0B6" w14:textId="0280D419" w:rsidR="001930BB" w:rsidRDefault="001930BB" w:rsidP="001930BB">
      <w:r>
        <w:t xml:space="preserve">       2. Click on </w:t>
      </w:r>
      <w:r w:rsidR="009D4334">
        <w:t>all the buttons to see if they open to their respective insights in Modals</w:t>
      </w:r>
    </w:p>
    <w:p w14:paraId="42243A27" w14:textId="6D452CC7" w:rsidR="001930BB" w:rsidRDefault="001930BB" w:rsidP="001930BB">
      <w:pPr>
        <w:rPr>
          <w:rFonts w:ascii="Calibri" w:hAnsi="Calibri" w:cs="Calibri"/>
        </w:rPr>
      </w:pPr>
      <w:r>
        <w:t xml:space="preserve">-Expected Outcome: </w:t>
      </w:r>
      <w:r>
        <w:rPr>
          <w:rFonts w:ascii="Calibri" w:hAnsi="Calibri" w:cs="Calibri"/>
        </w:rPr>
        <w:t xml:space="preserve">The </w:t>
      </w:r>
      <w:r w:rsidR="009D4334">
        <w:rPr>
          <w:rFonts w:ascii="Calibri" w:hAnsi="Calibri" w:cs="Calibri"/>
        </w:rPr>
        <w:t>buttons should display the respective insights in modals.</w:t>
      </w:r>
    </w:p>
    <w:p w14:paraId="7E4F58E3" w14:textId="3CFD05B3" w:rsidR="001930BB" w:rsidRDefault="009D4334" w:rsidP="00FD471E">
      <w:pPr>
        <w:rPr>
          <w:ins w:id="1187" w:author="kunnu vrma" w:date="2024-05-19T05:34:00Z" w16du:dateUtc="2024-05-19T12:34:00Z"/>
          <w:rFonts w:ascii="Calibri" w:hAnsi="Calibri" w:cs="Calibri"/>
        </w:rPr>
      </w:pPr>
      <w:r>
        <w:rPr>
          <w:rFonts w:ascii="Calibri" w:hAnsi="Calibri" w:cs="Calibri"/>
        </w:rPr>
        <w:t xml:space="preserve">For ex: </w:t>
      </w:r>
      <w:r w:rsidRPr="009D4334">
        <w:rPr>
          <w:rFonts w:ascii="Calibri" w:hAnsi="Calibri" w:cs="Calibri"/>
          <w:noProof/>
        </w:rPr>
        <w:drawing>
          <wp:inline distT="0" distB="0" distL="0" distR="0" wp14:anchorId="51D0710E" wp14:editId="4664D287">
            <wp:extent cx="5943600" cy="3456940"/>
            <wp:effectExtent l="0" t="0" r="0" b="0"/>
            <wp:docPr id="1065866846"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6846" name="Picture 1" descr="A graph on a computer screen&#10;&#10;Description automatically generated"/>
                    <pic:cNvPicPr/>
                  </pic:nvPicPr>
                  <pic:blipFill>
                    <a:blip r:embed="rId44"/>
                    <a:stretch>
                      <a:fillRect/>
                    </a:stretch>
                  </pic:blipFill>
                  <pic:spPr>
                    <a:xfrm>
                      <a:off x="0" y="0"/>
                      <a:ext cx="5943600" cy="3456940"/>
                    </a:xfrm>
                    <a:prstGeom prst="rect">
                      <a:avLst/>
                    </a:prstGeom>
                  </pic:spPr>
                </pic:pic>
              </a:graphicData>
            </a:graphic>
          </wp:inline>
        </w:drawing>
      </w:r>
    </w:p>
    <w:p w14:paraId="2D6A7A4D" w14:textId="33A7A898" w:rsidR="00C27B86" w:rsidRDefault="00C27B86" w:rsidP="00C27B86">
      <w:pPr>
        <w:pStyle w:val="Caption"/>
        <w:rPr>
          <w:rFonts w:ascii="Calibri" w:hAnsi="Calibri" w:cs="Calibri"/>
        </w:rPr>
        <w:pPrChange w:id="1188" w:author="kunnu vrma" w:date="2024-05-19T05:34:00Z" w16du:dateUtc="2024-05-19T12:34:00Z">
          <w:pPr/>
        </w:pPrChange>
      </w:pPr>
      <w:bookmarkStart w:id="1189" w:name="_Toc166994096"/>
      <w:bookmarkStart w:id="1190" w:name="_Toc166994238"/>
      <w:bookmarkStart w:id="1191" w:name="_Toc167041540"/>
      <w:ins w:id="1192" w:author="kunnu vrma" w:date="2024-05-19T05:34:00Z" w16du:dateUtc="2024-05-19T12:34:00Z">
        <w:r>
          <w:t xml:space="preserve">Figure </w:t>
        </w:r>
        <w:r>
          <w:fldChar w:fldCharType="begin"/>
        </w:r>
        <w:r>
          <w:instrText xml:space="preserve"> SEQ Figure \* ARABIC </w:instrText>
        </w:r>
      </w:ins>
      <w:r>
        <w:fldChar w:fldCharType="separate"/>
      </w:r>
      <w:ins w:id="1193" w:author="kunnu vrma" w:date="2024-05-19T20:04:00Z" w16du:dateUtc="2024-05-20T03:04:00Z">
        <w:r w:rsidR="00CB18E6">
          <w:rPr>
            <w:noProof/>
          </w:rPr>
          <w:t>37</w:t>
        </w:r>
      </w:ins>
      <w:ins w:id="1194" w:author="kunnu vrma" w:date="2024-05-19T05:34:00Z" w16du:dateUtc="2024-05-19T12:34:00Z">
        <w:r>
          <w:fldChar w:fldCharType="end"/>
        </w:r>
        <w:r>
          <w:t>: Test Case 11</w:t>
        </w:r>
      </w:ins>
      <w:ins w:id="1195" w:author="kunnu vrma" w:date="2024-05-19T05:35:00Z" w16du:dateUtc="2024-05-19T12:35:00Z">
        <w:r>
          <w:t xml:space="preserve"> – Testing links to open Graph of Monthly Traffic Patterns</w:t>
        </w:r>
      </w:ins>
      <w:bookmarkEnd w:id="1189"/>
      <w:bookmarkEnd w:id="1190"/>
      <w:bookmarkEnd w:id="1191"/>
    </w:p>
    <w:p w14:paraId="15CCA684" w14:textId="77777777" w:rsidR="009D4334" w:rsidRDefault="009D4334" w:rsidP="00FD471E">
      <w:pPr>
        <w:rPr>
          <w:rFonts w:ascii="Calibri" w:hAnsi="Calibri" w:cs="Calibri"/>
        </w:rPr>
      </w:pPr>
      <w:r>
        <w:rPr>
          <w:rFonts w:ascii="Calibri" w:hAnsi="Calibri" w:cs="Calibri"/>
        </w:rPr>
        <w:t>Clicking on “View Monthly Traffic Patterns” displayed this graph in modal while the page is in the background.</w:t>
      </w:r>
    </w:p>
    <w:p w14:paraId="112791A8" w14:textId="3741CD55" w:rsidR="009D4334" w:rsidRPr="00F960D3" w:rsidRDefault="009D4334" w:rsidP="009D4334">
      <w:pPr>
        <w:rPr>
          <w:b/>
          <w:bCs/>
        </w:rPr>
      </w:pPr>
      <w:r w:rsidRPr="00F960D3">
        <w:rPr>
          <w:rFonts w:ascii="Calibri" w:hAnsi="Calibri" w:cs="Calibri"/>
          <w:b/>
          <w:bCs/>
        </w:rPr>
        <w:t xml:space="preserve"> </w:t>
      </w:r>
      <w:r w:rsidRPr="00F960D3">
        <w:rPr>
          <w:b/>
          <w:bCs/>
        </w:rPr>
        <w:t xml:space="preserve">Test Case 12 – </w:t>
      </w:r>
      <w:r w:rsidRPr="00F960D3">
        <w:rPr>
          <w:rFonts w:ascii="Calibri" w:hAnsi="Calibri" w:cs="Calibri"/>
          <w:b/>
          <w:bCs/>
        </w:rPr>
        <w:t xml:space="preserve">Testing </w:t>
      </w:r>
      <w:r w:rsidR="00F13EB6" w:rsidRPr="00F960D3">
        <w:rPr>
          <w:rFonts w:ascii="Calibri" w:hAnsi="Calibri" w:cs="Calibri"/>
          <w:b/>
          <w:bCs/>
        </w:rPr>
        <w:t>Clustered Traffic Map</w:t>
      </w:r>
    </w:p>
    <w:p w14:paraId="360B9E24" w14:textId="2D50882C" w:rsidR="009D4334" w:rsidRDefault="009D4334" w:rsidP="009D4334">
      <w:pPr>
        <w:rPr>
          <w:rFonts w:ascii="Calibri" w:hAnsi="Calibri" w:cs="Calibri"/>
        </w:rPr>
      </w:pPr>
      <w:r>
        <w:t xml:space="preserve">     - Description: </w:t>
      </w:r>
      <w:r>
        <w:rPr>
          <w:rFonts w:ascii="Calibri" w:hAnsi="Calibri" w:cs="Calibri"/>
        </w:rPr>
        <w:t>This test verifies</w:t>
      </w:r>
      <w:r w:rsidRPr="00325217">
        <w:rPr>
          <w:rFonts w:ascii="Calibri" w:hAnsi="Calibri" w:cs="Calibri"/>
        </w:rPr>
        <w:t xml:space="preserve"> that </w:t>
      </w:r>
      <w:r w:rsidR="00F13EB6">
        <w:rPr>
          <w:rFonts w:ascii="Calibri" w:hAnsi="Calibri" w:cs="Calibri"/>
        </w:rPr>
        <w:t>the button “View Clustered Traffic Map” when clicked, opens to a new page “</w:t>
      </w:r>
      <w:r w:rsidR="00F13EB6" w:rsidRPr="00F13EB6">
        <w:rPr>
          <w:rFonts w:ascii="Calibri" w:hAnsi="Calibri" w:cs="Calibri"/>
        </w:rPr>
        <w:t>clustered_traffic_map.html</w:t>
      </w:r>
      <w:r w:rsidR="00F13EB6">
        <w:rPr>
          <w:rFonts w:ascii="Calibri" w:hAnsi="Calibri" w:cs="Calibri"/>
        </w:rPr>
        <w:t>” which is an interactive map of City of Philadelphia showing the clusters of points for the traffic – which can be zoomed in and zoomed out.</w:t>
      </w:r>
    </w:p>
    <w:p w14:paraId="76BEA92F" w14:textId="77777777" w:rsidR="009D4334" w:rsidRPr="00B31D4D" w:rsidRDefault="009D4334" w:rsidP="009D4334">
      <w:pPr>
        <w:rPr>
          <w:rFonts w:ascii="Calibri" w:hAnsi="Calibri" w:cs="Calibri"/>
        </w:rPr>
      </w:pPr>
      <w:r>
        <w:t xml:space="preserve">    -Steps:</w:t>
      </w:r>
    </w:p>
    <w:p w14:paraId="0B6D75AD" w14:textId="5602B422" w:rsidR="009D4334" w:rsidRDefault="009D4334" w:rsidP="009D4334">
      <w:r>
        <w:t xml:space="preserve">        1. Launch the App – Get to the Home -&gt; Historical Insights page</w:t>
      </w:r>
      <w:r w:rsidR="00F13EB6">
        <w:t xml:space="preserve"> -&gt; Scroll down to </w:t>
      </w:r>
      <w:r w:rsidR="004F60CD">
        <w:rPr>
          <w:rFonts w:ascii="Calibri" w:hAnsi="Calibri" w:cs="Calibri"/>
        </w:rPr>
        <w:t xml:space="preserve">“View Clustered Traffic </w:t>
      </w:r>
      <w:r w:rsidR="00F960D3">
        <w:rPr>
          <w:rFonts w:ascii="Calibri" w:hAnsi="Calibri" w:cs="Calibri"/>
        </w:rPr>
        <w:t>Map.</w:t>
      </w:r>
      <w:r w:rsidR="004F60CD">
        <w:rPr>
          <w:rFonts w:ascii="Calibri" w:hAnsi="Calibri" w:cs="Calibri"/>
        </w:rPr>
        <w:t>”</w:t>
      </w:r>
    </w:p>
    <w:p w14:paraId="01481C3C" w14:textId="62D627C8" w:rsidR="009D4334" w:rsidRDefault="009D4334" w:rsidP="009D4334">
      <w:r>
        <w:lastRenderedPageBreak/>
        <w:t xml:space="preserve">       2. Click on </w:t>
      </w:r>
      <w:r w:rsidR="004F60CD">
        <w:rPr>
          <w:rFonts w:ascii="Calibri" w:hAnsi="Calibri" w:cs="Calibri"/>
        </w:rPr>
        <w:t xml:space="preserve">“View Clustered Traffic Map” </w:t>
      </w:r>
      <w:r>
        <w:t xml:space="preserve">to see if </w:t>
      </w:r>
      <w:r w:rsidR="004F60CD">
        <w:t>it</w:t>
      </w:r>
      <w:r>
        <w:t xml:space="preserve"> open</w:t>
      </w:r>
      <w:r w:rsidR="004F60CD">
        <w:t>s</w:t>
      </w:r>
      <w:r>
        <w:t xml:space="preserve"> to </w:t>
      </w:r>
      <w:r w:rsidR="004F60CD">
        <w:t>another page</w:t>
      </w:r>
    </w:p>
    <w:p w14:paraId="466FC79E" w14:textId="23920143" w:rsidR="009D4334" w:rsidRDefault="009D4334" w:rsidP="009D4334">
      <w:pPr>
        <w:rPr>
          <w:rFonts w:ascii="Calibri" w:hAnsi="Calibri" w:cs="Calibri"/>
        </w:rPr>
      </w:pPr>
      <w:r>
        <w:t xml:space="preserve">-Expected Outcome: </w:t>
      </w:r>
      <w:r>
        <w:rPr>
          <w:rFonts w:ascii="Calibri" w:hAnsi="Calibri" w:cs="Calibri"/>
        </w:rPr>
        <w:t xml:space="preserve">The buttons should </w:t>
      </w:r>
      <w:r w:rsidR="004F60CD">
        <w:rPr>
          <w:rFonts w:ascii="Calibri" w:hAnsi="Calibri" w:cs="Calibri"/>
        </w:rPr>
        <w:t>open to a new page which shows Map of City of Philadelphia with clusters of Points showing traffic.</w:t>
      </w:r>
    </w:p>
    <w:p w14:paraId="4DF8A644" w14:textId="3E847CC8" w:rsidR="004F60CD" w:rsidRDefault="004F60CD" w:rsidP="009D4334">
      <w:pPr>
        <w:rPr>
          <w:rFonts w:ascii="Calibri" w:hAnsi="Calibri" w:cs="Calibri"/>
        </w:rPr>
      </w:pPr>
      <w:r w:rsidRPr="004F60CD">
        <w:rPr>
          <w:rFonts w:ascii="Calibri" w:hAnsi="Calibri" w:cs="Calibri"/>
          <w:noProof/>
        </w:rPr>
        <w:drawing>
          <wp:inline distT="0" distB="0" distL="0" distR="0" wp14:anchorId="7BB3E815" wp14:editId="2D524903">
            <wp:extent cx="5943600" cy="3462020"/>
            <wp:effectExtent l="0" t="0" r="0" b="5080"/>
            <wp:docPr id="1590711778" name="Picture 1" descr="A map with blue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778" name="Picture 1" descr="A map with blue points on it&#10;&#10;Description automatically generated"/>
                    <pic:cNvPicPr/>
                  </pic:nvPicPr>
                  <pic:blipFill>
                    <a:blip r:embed="rId45"/>
                    <a:stretch>
                      <a:fillRect/>
                    </a:stretch>
                  </pic:blipFill>
                  <pic:spPr>
                    <a:xfrm>
                      <a:off x="0" y="0"/>
                      <a:ext cx="5943600" cy="3462020"/>
                    </a:xfrm>
                    <a:prstGeom prst="rect">
                      <a:avLst/>
                    </a:prstGeom>
                  </pic:spPr>
                </pic:pic>
              </a:graphicData>
            </a:graphic>
          </wp:inline>
        </w:drawing>
      </w:r>
    </w:p>
    <w:p w14:paraId="0B771842" w14:textId="37EC4891" w:rsidR="004B6CF8" w:rsidRDefault="00C27B86" w:rsidP="00C27B86">
      <w:pPr>
        <w:pStyle w:val="Caption"/>
        <w:rPr>
          <w:rFonts w:ascii="Calibri" w:hAnsi="Calibri" w:cs="Calibri"/>
        </w:rPr>
        <w:pPrChange w:id="1196" w:author="kunnu vrma" w:date="2024-05-19T05:35:00Z" w16du:dateUtc="2024-05-19T12:35:00Z">
          <w:pPr/>
        </w:pPrChange>
      </w:pPr>
      <w:bookmarkStart w:id="1197" w:name="_Toc166994097"/>
      <w:bookmarkStart w:id="1198" w:name="_Toc166994239"/>
      <w:bookmarkStart w:id="1199" w:name="_Toc167041541"/>
      <w:ins w:id="1200" w:author="kunnu vrma" w:date="2024-05-19T05:35:00Z" w16du:dateUtc="2024-05-19T12:35:00Z">
        <w:r>
          <w:t xml:space="preserve">Figure </w:t>
        </w:r>
        <w:r>
          <w:fldChar w:fldCharType="begin"/>
        </w:r>
        <w:r>
          <w:instrText xml:space="preserve"> SEQ Figure \* ARABIC </w:instrText>
        </w:r>
      </w:ins>
      <w:r>
        <w:fldChar w:fldCharType="separate"/>
      </w:r>
      <w:ins w:id="1201" w:author="kunnu vrma" w:date="2024-05-19T20:04:00Z" w16du:dateUtc="2024-05-20T03:04:00Z">
        <w:r w:rsidR="00CB18E6">
          <w:rPr>
            <w:noProof/>
          </w:rPr>
          <w:t>38</w:t>
        </w:r>
      </w:ins>
      <w:ins w:id="1202" w:author="kunnu vrma" w:date="2024-05-19T05:35:00Z" w16du:dateUtc="2024-05-19T12:35:00Z">
        <w:r>
          <w:fldChar w:fldCharType="end"/>
        </w:r>
        <w:r>
          <w:t xml:space="preserve">: Test Case 12 – Testing Clustered Traffic Map </w:t>
        </w:r>
      </w:ins>
      <w:ins w:id="1203" w:author="kunnu vrma" w:date="2024-05-19T05:36:00Z" w16du:dateUtc="2024-05-19T12:36:00Z">
        <w:r>
          <w:t>showing congestion on the city map</w:t>
        </w:r>
      </w:ins>
      <w:bookmarkEnd w:id="1197"/>
      <w:bookmarkEnd w:id="1198"/>
      <w:bookmarkEnd w:id="1199"/>
    </w:p>
    <w:p w14:paraId="6EB0C313" w14:textId="2DCC65E8" w:rsidR="001D4AA7" w:rsidRDefault="001D4AA7" w:rsidP="00EC75E0">
      <w:pPr>
        <w:pStyle w:val="Heading3"/>
      </w:pPr>
      <w:bookmarkStart w:id="1204" w:name="_Toc166994162"/>
      <w:bookmarkStart w:id="1205" w:name="_Toc167406608"/>
      <w:r>
        <w:t>5. Unit Testing</w:t>
      </w:r>
      <w:bookmarkEnd w:id="1204"/>
      <w:bookmarkEnd w:id="1205"/>
    </w:p>
    <w:p w14:paraId="762639A7" w14:textId="03809037" w:rsidR="001D4AA7" w:rsidRPr="001D4AA7" w:rsidRDefault="001D4AA7" w:rsidP="001D4AA7">
      <w:pPr>
        <w:rPr>
          <w:rFonts w:ascii="Calibri" w:hAnsi="Calibri" w:cs="Calibri"/>
        </w:rPr>
      </w:pPr>
      <w:r w:rsidRPr="001D4AA7">
        <w:rPr>
          <w:rFonts w:ascii="Calibri" w:hAnsi="Calibri" w:cs="Calibri"/>
        </w:rPr>
        <w:t xml:space="preserve">Unit testing is a crucial aspect of software development aimed at ensuring the reliability and correctness of individual units or components of the code. In </w:t>
      </w:r>
      <w:del w:id="1206" w:author="kunnu vrma" w:date="2024-05-19T14:22:00Z" w16du:dateUtc="2024-05-19T21:22:00Z">
        <w:r w:rsidRPr="001D4AA7" w:rsidDel="005253DA">
          <w:rPr>
            <w:rFonts w:ascii="Calibri" w:hAnsi="Calibri" w:cs="Calibri"/>
          </w:rPr>
          <w:delText xml:space="preserve">our </w:delText>
        </w:r>
      </w:del>
      <w:ins w:id="1207" w:author="kunnu vrma" w:date="2024-05-19T14:22:00Z" w16du:dateUtc="2024-05-19T21:22:00Z">
        <w:r w:rsidR="005253DA">
          <w:rPr>
            <w:rFonts w:ascii="Calibri" w:hAnsi="Calibri" w:cs="Calibri"/>
          </w:rPr>
          <w:t>this</w:t>
        </w:r>
        <w:r w:rsidR="005253DA" w:rsidRPr="001D4AA7">
          <w:rPr>
            <w:rFonts w:ascii="Calibri" w:hAnsi="Calibri" w:cs="Calibri"/>
          </w:rPr>
          <w:t xml:space="preserve"> </w:t>
        </w:r>
      </w:ins>
      <w:r w:rsidRPr="001D4AA7">
        <w:rPr>
          <w:rFonts w:ascii="Calibri" w:hAnsi="Calibri" w:cs="Calibri"/>
        </w:rPr>
        <w:t xml:space="preserve">project, </w:t>
      </w:r>
      <w:del w:id="1208" w:author="kunnu vrma" w:date="2024-05-19T14:22:00Z" w16du:dateUtc="2024-05-19T21:22:00Z">
        <w:r w:rsidRPr="001D4AA7" w:rsidDel="005253DA">
          <w:rPr>
            <w:rFonts w:ascii="Calibri" w:hAnsi="Calibri" w:cs="Calibri"/>
          </w:rPr>
          <w:delText>we employed unit testing</w:delText>
        </w:r>
      </w:del>
      <w:ins w:id="1209" w:author="kunnu vrma" w:date="2024-05-19T14:22:00Z" w16du:dateUtc="2024-05-19T21:22:00Z">
        <w:r w:rsidR="005253DA">
          <w:rPr>
            <w:rFonts w:ascii="Calibri" w:hAnsi="Calibri" w:cs="Calibri"/>
          </w:rPr>
          <w:t>Unit testing is employed</w:t>
        </w:r>
      </w:ins>
      <w:r w:rsidRPr="001D4AA7">
        <w:rPr>
          <w:rFonts w:ascii="Calibri" w:hAnsi="Calibri" w:cs="Calibri"/>
        </w:rPr>
        <w:t xml:space="preserve"> to verify the functionality of specific functions and methods within the application. This section outlines the test cases conducted to validate the behavior of various features and functionalities.</w:t>
      </w:r>
    </w:p>
    <w:p w14:paraId="337EA086" w14:textId="77777777" w:rsidR="001D4AA7" w:rsidRPr="001D4AA7" w:rsidRDefault="001D4AA7" w:rsidP="001D4AA7">
      <w:pPr>
        <w:rPr>
          <w:rFonts w:ascii="Calibri" w:hAnsi="Calibri" w:cs="Calibri"/>
        </w:rPr>
      </w:pPr>
    </w:p>
    <w:p w14:paraId="210B779D" w14:textId="05FD9E68" w:rsidR="001D4AA7" w:rsidRPr="00F960D3" w:rsidRDefault="001D4AA7" w:rsidP="001D4AA7">
      <w:pPr>
        <w:rPr>
          <w:rFonts w:ascii="Calibri" w:hAnsi="Calibri" w:cs="Calibri"/>
          <w:b/>
          <w:bCs/>
        </w:rPr>
      </w:pPr>
      <w:r w:rsidRPr="00F960D3">
        <w:rPr>
          <w:rFonts w:ascii="Calibri" w:hAnsi="Calibri" w:cs="Calibri"/>
          <w:b/>
          <w:bCs/>
        </w:rPr>
        <w:t>Test Case 13 – Testing get_alternative_routes Function.</w:t>
      </w:r>
    </w:p>
    <w:p w14:paraId="4FF898BA" w14:textId="77777777" w:rsidR="001D4AA7" w:rsidRPr="001D4AA7" w:rsidRDefault="001D4AA7" w:rsidP="001D4AA7">
      <w:pPr>
        <w:rPr>
          <w:rFonts w:ascii="Calibri" w:hAnsi="Calibri" w:cs="Calibri"/>
        </w:rPr>
      </w:pPr>
      <w:r w:rsidRPr="001D4AA7">
        <w:rPr>
          <w:rFonts w:ascii="Calibri" w:hAnsi="Calibri" w:cs="Calibri"/>
        </w:rPr>
        <w:t>Description: This test verifies the functionality of the get_alternative_routes function, which is responsible for fetching alternative routes between two given locations.</w:t>
      </w:r>
    </w:p>
    <w:p w14:paraId="0F07F77B" w14:textId="77777777" w:rsidR="001D4AA7" w:rsidRPr="001D4AA7" w:rsidRDefault="001D4AA7" w:rsidP="001D4AA7">
      <w:pPr>
        <w:rPr>
          <w:rFonts w:ascii="Calibri" w:hAnsi="Calibri" w:cs="Calibri"/>
        </w:rPr>
      </w:pPr>
      <w:r w:rsidRPr="001D4AA7">
        <w:rPr>
          <w:rFonts w:ascii="Calibri" w:hAnsi="Calibri" w:cs="Calibri"/>
        </w:rPr>
        <w:t>Steps:</w:t>
      </w:r>
    </w:p>
    <w:p w14:paraId="3FADF057" w14:textId="77777777" w:rsidR="001D4AA7" w:rsidRPr="001D4AA7" w:rsidRDefault="001D4AA7" w:rsidP="001D4AA7">
      <w:pPr>
        <w:rPr>
          <w:rFonts w:ascii="Calibri" w:hAnsi="Calibri" w:cs="Calibri"/>
        </w:rPr>
      </w:pPr>
      <w:r w:rsidRPr="001D4AA7">
        <w:rPr>
          <w:rFonts w:ascii="Calibri" w:hAnsi="Calibri" w:cs="Calibri"/>
        </w:rPr>
        <w:t>Provide valid origin and destination locations.</w:t>
      </w:r>
    </w:p>
    <w:p w14:paraId="0EEA1E76" w14:textId="77777777" w:rsidR="001D4AA7" w:rsidRPr="001D4AA7" w:rsidRDefault="001D4AA7" w:rsidP="001D4AA7">
      <w:pPr>
        <w:rPr>
          <w:rFonts w:ascii="Calibri" w:hAnsi="Calibri" w:cs="Calibri"/>
        </w:rPr>
      </w:pPr>
      <w:r w:rsidRPr="001D4AA7">
        <w:rPr>
          <w:rFonts w:ascii="Calibri" w:hAnsi="Calibri" w:cs="Calibri"/>
        </w:rPr>
        <w:t>Invoke the get_alternative_routes function.</w:t>
      </w:r>
    </w:p>
    <w:p w14:paraId="469F5B13" w14:textId="77777777" w:rsidR="001D4AA7" w:rsidRDefault="001D4AA7" w:rsidP="001D4AA7">
      <w:pPr>
        <w:rPr>
          <w:rFonts w:ascii="Calibri" w:hAnsi="Calibri" w:cs="Calibri"/>
        </w:rPr>
      </w:pPr>
      <w:r w:rsidRPr="001D4AA7">
        <w:rPr>
          <w:rFonts w:ascii="Calibri" w:hAnsi="Calibri" w:cs="Calibri"/>
        </w:rPr>
        <w:t>Expected Outcome: The function should return a list of alternative routes if they exist. If no alternative routes are available, the function should return an empty list.</w:t>
      </w:r>
    </w:p>
    <w:p w14:paraId="78E96071" w14:textId="2B81EB49" w:rsidR="001D4AA7" w:rsidRDefault="001D4AA7" w:rsidP="001D4AA7">
      <w:pPr>
        <w:rPr>
          <w:rFonts w:ascii="Calibri" w:hAnsi="Calibri" w:cs="Calibri"/>
        </w:rPr>
      </w:pPr>
      <w:r w:rsidRPr="001D4AA7">
        <w:rPr>
          <w:rFonts w:ascii="Calibri" w:hAnsi="Calibri" w:cs="Calibri"/>
          <w:noProof/>
        </w:rPr>
        <w:lastRenderedPageBreak/>
        <w:drawing>
          <wp:inline distT="0" distB="0" distL="0" distR="0" wp14:anchorId="322C2431" wp14:editId="43B367A7">
            <wp:extent cx="5531134" cy="2883048"/>
            <wp:effectExtent l="0" t="0" r="0" b="0"/>
            <wp:docPr id="3503643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4335" name="Picture 1" descr="A computer screen with text&#10;&#10;Description automatically generated"/>
                    <pic:cNvPicPr/>
                  </pic:nvPicPr>
                  <pic:blipFill>
                    <a:blip r:embed="rId46"/>
                    <a:stretch>
                      <a:fillRect/>
                    </a:stretch>
                  </pic:blipFill>
                  <pic:spPr>
                    <a:xfrm>
                      <a:off x="0" y="0"/>
                      <a:ext cx="5531134" cy="2883048"/>
                    </a:xfrm>
                    <a:prstGeom prst="rect">
                      <a:avLst/>
                    </a:prstGeom>
                  </pic:spPr>
                </pic:pic>
              </a:graphicData>
            </a:graphic>
          </wp:inline>
        </w:drawing>
      </w:r>
    </w:p>
    <w:p w14:paraId="40285266" w14:textId="09485F1B" w:rsidR="001D4AA7" w:rsidRPr="001D4AA7" w:rsidRDefault="00C27B86" w:rsidP="00C27B86">
      <w:pPr>
        <w:pStyle w:val="Caption"/>
        <w:rPr>
          <w:rFonts w:ascii="Calibri" w:hAnsi="Calibri" w:cs="Calibri"/>
        </w:rPr>
        <w:pPrChange w:id="1210" w:author="kunnu vrma" w:date="2024-05-19T05:36:00Z" w16du:dateUtc="2024-05-19T12:36:00Z">
          <w:pPr/>
        </w:pPrChange>
      </w:pPr>
      <w:bookmarkStart w:id="1211" w:name="_Toc166994098"/>
      <w:bookmarkStart w:id="1212" w:name="_Toc166994240"/>
      <w:bookmarkStart w:id="1213" w:name="_Toc167041542"/>
      <w:ins w:id="1214" w:author="kunnu vrma" w:date="2024-05-19T05:36:00Z" w16du:dateUtc="2024-05-19T12:36:00Z">
        <w:r>
          <w:t xml:space="preserve">Figure </w:t>
        </w:r>
        <w:r>
          <w:fldChar w:fldCharType="begin"/>
        </w:r>
        <w:r>
          <w:instrText xml:space="preserve"> SEQ Figure \* ARABIC </w:instrText>
        </w:r>
      </w:ins>
      <w:r>
        <w:fldChar w:fldCharType="separate"/>
      </w:r>
      <w:ins w:id="1215" w:author="kunnu vrma" w:date="2024-05-19T20:04:00Z" w16du:dateUtc="2024-05-20T03:04:00Z">
        <w:r w:rsidR="00CB18E6">
          <w:rPr>
            <w:noProof/>
          </w:rPr>
          <w:t>39</w:t>
        </w:r>
      </w:ins>
      <w:ins w:id="1216" w:author="kunnu vrma" w:date="2024-05-19T05:36:00Z" w16du:dateUtc="2024-05-19T12:36:00Z">
        <w:r>
          <w:fldChar w:fldCharType="end"/>
        </w:r>
        <w:r>
          <w:t>: Test Case 13 – Unit t</w:t>
        </w:r>
      </w:ins>
      <w:ins w:id="1217" w:author="kunnu vrma" w:date="2024-05-19T05:37:00Z" w16du:dateUtc="2024-05-19T12:37:00Z">
        <w:r>
          <w:t>est function to get Alternative Routes</w:t>
        </w:r>
      </w:ins>
      <w:bookmarkEnd w:id="1211"/>
      <w:bookmarkEnd w:id="1212"/>
      <w:bookmarkEnd w:id="1213"/>
    </w:p>
    <w:p w14:paraId="43B8BAA2" w14:textId="5382A75E" w:rsidR="001D4AA7" w:rsidRPr="00F960D3" w:rsidRDefault="001D4AA7" w:rsidP="00F960D3">
      <w:pPr>
        <w:tabs>
          <w:tab w:val="left" w:pos="5870"/>
        </w:tabs>
        <w:rPr>
          <w:rFonts w:ascii="Calibri" w:hAnsi="Calibri" w:cs="Calibri"/>
          <w:b/>
          <w:bCs/>
        </w:rPr>
      </w:pPr>
      <w:r w:rsidRPr="00F960D3">
        <w:rPr>
          <w:rFonts w:ascii="Calibri" w:hAnsi="Calibri" w:cs="Calibri"/>
          <w:b/>
          <w:bCs/>
        </w:rPr>
        <w:t xml:space="preserve">Test Case 14 – Testing get_public_transit_data </w:t>
      </w:r>
      <w:r w:rsidR="00F960D3" w:rsidRPr="00F960D3">
        <w:rPr>
          <w:rFonts w:ascii="Calibri" w:hAnsi="Calibri" w:cs="Calibri"/>
          <w:b/>
          <w:bCs/>
        </w:rPr>
        <w:t>Function.</w:t>
      </w:r>
      <w:r w:rsidR="00F960D3">
        <w:rPr>
          <w:rFonts w:ascii="Calibri" w:hAnsi="Calibri" w:cs="Calibri"/>
          <w:b/>
          <w:bCs/>
        </w:rPr>
        <w:tab/>
      </w:r>
    </w:p>
    <w:p w14:paraId="20DCB803" w14:textId="77777777" w:rsidR="001D4AA7" w:rsidRPr="001D4AA7" w:rsidRDefault="001D4AA7" w:rsidP="001D4AA7">
      <w:pPr>
        <w:rPr>
          <w:rFonts w:ascii="Calibri" w:hAnsi="Calibri" w:cs="Calibri"/>
        </w:rPr>
      </w:pPr>
      <w:r w:rsidRPr="001D4AA7">
        <w:rPr>
          <w:rFonts w:ascii="Calibri" w:hAnsi="Calibri" w:cs="Calibri"/>
        </w:rPr>
        <w:t>Description: This test validates the behavior of the get_public_transit_data function, responsible for retrieving public transit data between specified origin and destination points.</w:t>
      </w:r>
    </w:p>
    <w:p w14:paraId="4E8C18CA" w14:textId="77777777" w:rsidR="001D4AA7" w:rsidRPr="001D4AA7" w:rsidRDefault="001D4AA7" w:rsidP="001D4AA7">
      <w:pPr>
        <w:rPr>
          <w:rFonts w:ascii="Calibri" w:hAnsi="Calibri" w:cs="Calibri"/>
        </w:rPr>
      </w:pPr>
      <w:r w:rsidRPr="001D4AA7">
        <w:rPr>
          <w:rFonts w:ascii="Calibri" w:hAnsi="Calibri" w:cs="Calibri"/>
        </w:rPr>
        <w:t>Steps:</w:t>
      </w:r>
    </w:p>
    <w:p w14:paraId="6F9FE515" w14:textId="77777777" w:rsidR="001D4AA7" w:rsidRPr="001D4AA7" w:rsidRDefault="001D4AA7" w:rsidP="001D4AA7">
      <w:pPr>
        <w:rPr>
          <w:rFonts w:ascii="Calibri" w:hAnsi="Calibri" w:cs="Calibri"/>
        </w:rPr>
      </w:pPr>
      <w:r w:rsidRPr="001D4AA7">
        <w:rPr>
          <w:rFonts w:ascii="Calibri" w:hAnsi="Calibri" w:cs="Calibri"/>
        </w:rPr>
        <w:t>Provide valid origin and destination locations.</w:t>
      </w:r>
    </w:p>
    <w:p w14:paraId="64243F74" w14:textId="77777777" w:rsidR="001D4AA7" w:rsidRPr="001D4AA7" w:rsidRDefault="001D4AA7" w:rsidP="001D4AA7">
      <w:pPr>
        <w:rPr>
          <w:rFonts w:ascii="Calibri" w:hAnsi="Calibri" w:cs="Calibri"/>
        </w:rPr>
      </w:pPr>
      <w:r w:rsidRPr="001D4AA7">
        <w:rPr>
          <w:rFonts w:ascii="Calibri" w:hAnsi="Calibri" w:cs="Calibri"/>
        </w:rPr>
        <w:t>Invoke the get_public_transit_data function.</w:t>
      </w:r>
    </w:p>
    <w:p w14:paraId="5DA32379" w14:textId="77777777" w:rsidR="001D4AA7" w:rsidRDefault="001D4AA7" w:rsidP="001D4AA7">
      <w:pPr>
        <w:rPr>
          <w:rFonts w:ascii="Calibri" w:hAnsi="Calibri" w:cs="Calibri"/>
        </w:rPr>
      </w:pPr>
      <w:r w:rsidRPr="001D4AA7">
        <w:rPr>
          <w:rFonts w:ascii="Calibri" w:hAnsi="Calibri" w:cs="Calibri"/>
        </w:rPr>
        <w:t>Expected Outcome: The function should return transit data in JSON format if available. In case of invalid addresses or no routes found, the function should return a JSON object with status indicating the issue.</w:t>
      </w:r>
    </w:p>
    <w:p w14:paraId="70B7A09D" w14:textId="0874AF37" w:rsidR="001D4AA7" w:rsidRDefault="001D4AA7" w:rsidP="001D4AA7">
      <w:pPr>
        <w:rPr>
          <w:ins w:id="1218" w:author="kunnu vrma" w:date="2024-05-19T05:37:00Z" w16du:dateUtc="2024-05-19T12:37:00Z"/>
          <w:rFonts w:ascii="Calibri" w:hAnsi="Calibri" w:cs="Calibri"/>
        </w:rPr>
      </w:pPr>
      <w:r w:rsidRPr="001D4AA7">
        <w:rPr>
          <w:rFonts w:ascii="Calibri" w:hAnsi="Calibri" w:cs="Calibri"/>
          <w:noProof/>
        </w:rPr>
        <w:lastRenderedPageBreak/>
        <w:drawing>
          <wp:inline distT="0" distB="0" distL="0" distR="0" wp14:anchorId="7F728068" wp14:editId="4BF997A4">
            <wp:extent cx="5607338" cy="3016405"/>
            <wp:effectExtent l="0" t="0" r="0" b="0"/>
            <wp:docPr id="438848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8411" name="Picture 1" descr="A screen shot of a computer program&#10;&#10;Description automatically generated"/>
                    <pic:cNvPicPr/>
                  </pic:nvPicPr>
                  <pic:blipFill>
                    <a:blip r:embed="rId47"/>
                    <a:stretch>
                      <a:fillRect/>
                    </a:stretch>
                  </pic:blipFill>
                  <pic:spPr>
                    <a:xfrm>
                      <a:off x="0" y="0"/>
                      <a:ext cx="5607338" cy="3016405"/>
                    </a:xfrm>
                    <a:prstGeom prst="rect">
                      <a:avLst/>
                    </a:prstGeom>
                  </pic:spPr>
                </pic:pic>
              </a:graphicData>
            </a:graphic>
          </wp:inline>
        </w:drawing>
      </w:r>
    </w:p>
    <w:p w14:paraId="67018B5F" w14:textId="000D3437" w:rsidR="00C27B86" w:rsidRPr="001D4AA7" w:rsidRDefault="00C27B86" w:rsidP="00C27B86">
      <w:pPr>
        <w:pStyle w:val="Caption"/>
        <w:rPr>
          <w:rFonts w:ascii="Calibri" w:hAnsi="Calibri" w:cs="Calibri"/>
        </w:rPr>
        <w:pPrChange w:id="1219" w:author="kunnu vrma" w:date="2024-05-19T05:37:00Z" w16du:dateUtc="2024-05-19T12:37:00Z">
          <w:pPr/>
        </w:pPrChange>
      </w:pPr>
      <w:bookmarkStart w:id="1220" w:name="_Toc166994099"/>
      <w:bookmarkStart w:id="1221" w:name="_Toc166994241"/>
      <w:bookmarkStart w:id="1222" w:name="_Toc167041543"/>
      <w:ins w:id="1223" w:author="kunnu vrma" w:date="2024-05-19T05:37:00Z" w16du:dateUtc="2024-05-19T12:37:00Z">
        <w:r>
          <w:t xml:space="preserve">Figure </w:t>
        </w:r>
        <w:r>
          <w:fldChar w:fldCharType="begin"/>
        </w:r>
        <w:r>
          <w:instrText xml:space="preserve"> SEQ Figure \* ARABIC </w:instrText>
        </w:r>
      </w:ins>
      <w:r>
        <w:fldChar w:fldCharType="separate"/>
      </w:r>
      <w:ins w:id="1224" w:author="kunnu vrma" w:date="2024-05-19T20:04:00Z" w16du:dateUtc="2024-05-20T03:04:00Z">
        <w:r w:rsidR="00CB18E6">
          <w:rPr>
            <w:noProof/>
          </w:rPr>
          <w:t>40</w:t>
        </w:r>
      </w:ins>
      <w:ins w:id="1225" w:author="kunnu vrma" w:date="2024-05-19T05:37:00Z" w16du:dateUtc="2024-05-19T12:37:00Z">
        <w:r>
          <w:fldChar w:fldCharType="end"/>
        </w:r>
        <w:r>
          <w:t>: Test Case 14 – Unit test function to get Public Transit Data</w:t>
        </w:r>
      </w:ins>
      <w:bookmarkEnd w:id="1220"/>
      <w:bookmarkEnd w:id="1221"/>
      <w:bookmarkEnd w:id="1222"/>
    </w:p>
    <w:p w14:paraId="258D0064" w14:textId="4BF7EE63" w:rsidR="001D4AA7" w:rsidRPr="00F960D3" w:rsidRDefault="001D4AA7" w:rsidP="001D4AA7">
      <w:pPr>
        <w:rPr>
          <w:rFonts w:ascii="Calibri" w:hAnsi="Calibri" w:cs="Calibri"/>
          <w:b/>
          <w:bCs/>
        </w:rPr>
      </w:pPr>
      <w:r w:rsidRPr="00F960D3">
        <w:rPr>
          <w:rFonts w:ascii="Calibri" w:hAnsi="Calibri" w:cs="Calibri"/>
          <w:b/>
          <w:bCs/>
        </w:rPr>
        <w:t>Test Case 15 – Testing get_traffic_incidents Function.</w:t>
      </w:r>
    </w:p>
    <w:p w14:paraId="2D54BAAC" w14:textId="77777777" w:rsidR="001D4AA7" w:rsidRPr="001D4AA7" w:rsidRDefault="001D4AA7" w:rsidP="001D4AA7">
      <w:pPr>
        <w:rPr>
          <w:rFonts w:ascii="Calibri" w:hAnsi="Calibri" w:cs="Calibri"/>
        </w:rPr>
      </w:pPr>
      <w:r w:rsidRPr="001D4AA7">
        <w:rPr>
          <w:rFonts w:ascii="Calibri" w:hAnsi="Calibri" w:cs="Calibri"/>
        </w:rPr>
        <w:t>Description: This test assesses the functionality of the get_traffic_incidents function, which retrieves traffic incidents near a given location.</w:t>
      </w:r>
    </w:p>
    <w:p w14:paraId="268A10C2" w14:textId="77777777" w:rsidR="001D4AA7" w:rsidRPr="001D4AA7" w:rsidRDefault="001D4AA7" w:rsidP="001D4AA7">
      <w:pPr>
        <w:rPr>
          <w:rFonts w:ascii="Calibri" w:hAnsi="Calibri" w:cs="Calibri"/>
        </w:rPr>
      </w:pPr>
      <w:r w:rsidRPr="001D4AA7">
        <w:rPr>
          <w:rFonts w:ascii="Calibri" w:hAnsi="Calibri" w:cs="Calibri"/>
        </w:rPr>
        <w:t>Steps:</w:t>
      </w:r>
    </w:p>
    <w:p w14:paraId="19B1A5C4" w14:textId="77777777" w:rsidR="001D4AA7" w:rsidRPr="001D4AA7" w:rsidRDefault="001D4AA7" w:rsidP="001D4AA7">
      <w:pPr>
        <w:rPr>
          <w:rFonts w:ascii="Calibri" w:hAnsi="Calibri" w:cs="Calibri"/>
        </w:rPr>
      </w:pPr>
      <w:r w:rsidRPr="001D4AA7">
        <w:rPr>
          <w:rFonts w:ascii="Calibri" w:hAnsi="Calibri" w:cs="Calibri"/>
        </w:rPr>
        <w:t>Provide a valid location.</w:t>
      </w:r>
    </w:p>
    <w:p w14:paraId="4F310806" w14:textId="77777777" w:rsidR="001D4AA7" w:rsidRPr="001D4AA7" w:rsidRDefault="001D4AA7" w:rsidP="001D4AA7">
      <w:pPr>
        <w:rPr>
          <w:rFonts w:ascii="Calibri" w:hAnsi="Calibri" w:cs="Calibri"/>
        </w:rPr>
      </w:pPr>
      <w:r w:rsidRPr="001D4AA7">
        <w:rPr>
          <w:rFonts w:ascii="Calibri" w:hAnsi="Calibri" w:cs="Calibri"/>
        </w:rPr>
        <w:t>Invoke the get_traffic_incidents function.</w:t>
      </w:r>
    </w:p>
    <w:p w14:paraId="3FDBF81A" w14:textId="270DB462" w:rsidR="001D4AA7" w:rsidRDefault="001D4AA7" w:rsidP="001D4AA7">
      <w:pPr>
        <w:rPr>
          <w:rFonts w:ascii="Calibri" w:hAnsi="Calibri" w:cs="Calibri"/>
        </w:rPr>
      </w:pPr>
      <w:r w:rsidRPr="001D4AA7">
        <w:rPr>
          <w:rFonts w:ascii="Calibri" w:hAnsi="Calibri" w:cs="Calibri"/>
        </w:rPr>
        <w:t>Expected Outcome: The function should return a list of traffic incidents if they exist. If no incidents are found, the function should return an empty list.</w:t>
      </w:r>
    </w:p>
    <w:p w14:paraId="55A8F586" w14:textId="77777777" w:rsidR="00D8676F" w:rsidRDefault="00D8676F" w:rsidP="001D4AA7">
      <w:pPr>
        <w:rPr>
          <w:rFonts w:ascii="Calibri" w:hAnsi="Calibri" w:cs="Calibri"/>
        </w:rPr>
      </w:pPr>
    </w:p>
    <w:p w14:paraId="0B2C0A5A" w14:textId="1B58F483" w:rsidR="001D4AA7" w:rsidRDefault="001D4AA7" w:rsidP="004B6CF8">
      <w:pPr>
        <w:rPr>
          <w:ins w:id="1226" w:author="kunnu vrma" w:date="2024-05-19T05:39:00Z" w16du:dateUtc="2024-05-19T12:39:00Z"/>
          <w:rFonts w:ascii="Calibri" w:hAnsi="Calibri" w:cs="Calibri"/>
        </w:rPr>
      </w:pPr>
      <w:r w:rsidRPr="001D4AA7">
        <w:rPr>
          <w:rFonts w:ascii="Calibri" w:hAnsi="Calibri" w:cs="Calibri"/>
          <w:noProof/>
        </w:rPr>
        <w:lastRenderedPageBreak/>
        <w:drawing>
          <wp:inline distT="0" distB="0" distL="0" distR="0" wp14:anchorId="59F9E77E" wp14:editId="2A9E9628">
            <wp:extent cx="4762745" cy="2502029"/>
            <wp:effectExtent l="0" t="0" r="0" b="0"/>
            <wp:docPr id="2093189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9732" name="Picture 1" descr="A screen shot of a computer code&#10;&#10;Description automatically generated"/>
                    <pic:cNvPicPr/>
                  </pic:nvPicPr>
                  <pic:blipFill>
                    <a:blip r:embed="rId48"/>
                    <a:stretch>
                      <a:fillRect/>
                    </a:stretch>
                  </pic:blipFill>
                  <pic:spPr>
                    <a:xfrm>
                      <a:off x="0" y="0"/>
                      <a:ext cx="4762745" cy="2502029"/>
                    </a:xfrm>
                    <a:prstGeom prst="rect">
                      <a:avLst/>
                    </a:prstGeom>
                  </pic:spPr>
                </pic:pic>
              </a:graphicData>
            </a:graphic>
          </wp:inline>
        </w:drawing>
      </w:r>
    </w:p>
    <w:p w14:paraId="33B4B052" w14:textId="3232C033" w:rsidR="00C27B86" w:rsidRDefault="00C27B86" w:rsidP="00C27B86">
      <w:pPr>
        <w:pStyle w:val="Caption"/>
        <w:rPr>
          <w:rFonts w:ascii="Calibri" w:hAnsi="Calibri" w:cs="Calibri"/>
        </w:rPr>
        <w:pPrChange w:id="1227" w:author="kunnu vrma" w:date="2024-05-19T05:39:00Z" w16du:dateUtc="2024-05-19T12:39:00Z">
          <w:pPr/>
        </w:pPrChange>
      </w:pPr>
      <w:bookmarkStart w:id="1228" w:name="_Toc166994100"/>
      <w:bookmarkStart w:id="1229" w:name="_Toc166994242"/>
      <w:bookmarkStart w:id="1230" w:name="_Toc167041544"/>
      <w:ins w:id="1231" w:author="kunnu vrma" w:date="2024-05-19T05:39:00Z" w16du:dateUtc="2024-05-19T12:39:00Z">
        <w:r>
          <w:t xml:space="preserve">Figure </w:t>
        </w:r>
        <w:r>
          <w:fldChar w:fldCharType="begin"/>
        </w:r>
        <w:r>
          <w:instrText xml:space="preserve"> SEQ Figure \* ARABIC </w:instrText>
        </w:r>
      </w:ins>
      <w:r>
        <w:fldChar w:fldCharType="separate"/>
      </w:r>
      <w:ins w:id="1232" w:author="kunnu vrma" w:date="2024-05-19T20:04:00Z" w16du:dateUtc="2024-05-20T03:04:00Z">
        <w:r w:rsidR="00CB18E6">
          <w:rPr>
            <w:noProof/>
          </w:rPr>
          <w:t>41</w:t>
        </w:r>
      </w:ins>
      <w:ins w:id="1233" w:author="kunnu vrma" w:date="2024-05-19T05:39:00Z" w16du:dateUtc="2024-05-19T12:39:00Z">
        <w:r>
          <w:fldChar w:fldCharType="end"/>
        </w:r>
        <w:r>
          <w:t>: Test case 15 – Unit test function to get Traffic Incidents around the area</w:t>
        </w:r>
      </w:ins>
      <w:bookmarkEnd w:id="1228"/>
      <w:bookmarkEnd w:id="1229"/>
      <w:bookmarkEnd w:id="1230"/>
    </w:p>
    <w:p w14:paraId="48980DD8" w14:textId="78A6CD89" w:rsidR="001D4AA7" w:rsidRPr="00F960D3" w:rsidRDefault="001D4AA7" w:rsidP="001D4AA7">
      <w:pPr>
        <w:rPr>
          <w:rFonts w:ascii="Calibri" w:hAnsi="Calibri" w:cs="Calibri"/>
          <w:b/>
          <w:bCs/>
        </w:rPr>
      </w:pPr>
      <w:r w:rsidRPr="00F960D3">
        <w:rPr>
          <w:rFonts w:ascii="Calibri" w:hAnsi="Calibri" w:cs="Calibri"/>
          <w:b/>
          <w:bCs/>
        </w:rPr>
        <w:t>Test Case 16 – Testing Weather Data Retrieval</w:t>
      </w:r>
    </w:p>
    <w:p w14:paraId="0C57FE03" w14:textId="77777777" w:rsidR="001D4AA7" w:rsidRPr="001D4AA7" w:rsidRDefault="001D4AA7" w:rsidP="001D4AA7">
      <w:pPr>
        <w:rPr>
          <w:rFonts w:ascii="Calibri" w:hAnsi="Calibri" w:cs="Calibri"/>
        </w:rPr>
      </w:pPr>
      <w:r w:rsidRPr="001D4AA7">
        <w:rPr>
          <w:rFonts w:ascii="Calibri" w:hAnsi="Calibri" w:cs="Calibri"/>
        </w:rPr>
        <w:t>Description: This test evaluates the functionality of the get_weather_data function, responsible for fetching weather data for a specified city.</w:t>
      </w:r>
    </w:p>
    <w:p w14:paraId="26B86F7D" w14:textId="77777777" w:rsidR="001D4AA7" w:rsidRPr="001D4AA7" w:rsidRDefault="001D4AA7" w:rsidP="001D4AA7">
      <w:pPr>
        <w:rPr>
          <w:rFonts w:ascii="Calibri" w:hAnsi="Calibri" w:cs="Calibri"/>
        </w:rPr>
      </w:pPr>
      <w:r w:rsidRPr="001D4AA7">
        <w:rPr>
          <w:rFonts w:ascii="Calibri" w:hAnsi="Calibri" w:cs="Calibri"/>
        </w:rPr>
        <w:t>Steps:</w:t>
      </w:r>
    </w:p>
    <w:p w14:paraId="0C99E34F" w14:textId="77777777" w:rsidR="001D4AA7" w:rsidRPr="001D4AA7" w:rsidRDefault="001D4AA7" w:rsidP="001D4AA7">
      <w:pPr>
        <w:rPr>
          <w:rFonts w:ascii="Calibri" w:hAnsi="Calibri" w:cs="Calibri"/>
        </w:rPr>
      </w:pPr>
      <w:r w:rsidRPr="001D4AA7">
        <w:rPr>
          <w:rFonts w:ascii="Calibri" w:hAnsi="Calibri" w:cs="Calibri"/>
        </w:rPr>
        <w:t>Provide a valid city name.</w:t>
      </w:r>
    </w:p>
    <w:p w14:paraId="06B1F976" w14:textId="77777777" w:rsidR="001D4AA7" w:rsidRPr="001D4AA7" w:rsidRDefault="001D4AA7" w:rsidP="001D4AA7">
      <w:pPr>
        <w:rPr>
          <w:rFonts w:ascii="Calibri" w:hAnsi="Calibri" w:cs="Calibri"/>
        </w:rPr>
      </w:pPr>
      <w:r w:rsidRPr="001D4AA7">
        <w:rPr>
          <w:rFonts w:ascii="Calibri" w:hAnsi="Calibri" w:cs="Calibri"/>
        </w:rPr>
        <w:t>Invoke the get_weather_data function.</w:t>
      </w:r>
    </w:p>
    <w:p w14:paraId="74BBDA56" w14:textId="77777777" w:rsidR="001D4AA7" w:rsidRDefault="001D4AA7" w:rsidP="001D4AA7">
      <w:pPr>
        <w:rPr>
          <w:rFonts w:ascii="Calibri" w:hAnsi="Calibri" w:cs="Calibri"/>
        </w:rPr>
      </w:pPr>
      <w:r w:rsidRPr="001D4AA7">
        <w:rPr>
          <w:rFonts w:ascii="Calibri" w:hAnsi="Calibri" w:cs="Calibri"/>
        </w:rPr>
        <w:t>Expected Outcome: The function should return weather data in the form of a dictionary containing temperature, weather conditions, wind speed, humidity, visibility, sunrise time, and sunset time. In case of an error, such as an invalid city name, the function should return None.</w:t>
      </w:r>
    </w:p>
    <w:p w14:paraId="3FD78EF3" w14:textId="417123C6" w:rsidR="001D4AA7" w:rsidRDefault="001D4AA7" w:rsidP="001D4AA7">
      <w:pPr>
        <w:rPr>
          <w:rFonts w:ascii="Calibri" w:hAnsi="Calibri" w:cs="Calibri"/>
        </w:rPr>
      </w:pPr>
      <w:r w:rsidRPr="001D4AA7">
        <w:rPr>
          <w:rFonts w:ascii="Calibri" w:hAnsi="Calibri" w:cs="Calibri"/>
          <w:noProof/>
        </w:rPr>
        <w:drawing>
          <wp:inline distT="0" distB="0" distL="0" distR="0" wp14:anchorId="2C763893" wp14:editId="1A1B8AAD">
            <wp:extent cx="3968954" cy="2559182"/>
            <wp:effectExtent l="0" t="0" r="0" b="0"/>
            <wp:docPr id="184675227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2277" name="Picture 1" descr="A computer screen shot of a computer code&#10;&#10;Description automatically generated"/>
                    <pic:cNvPicPr/>
                  </pic:nvPicPr>
                  <pic:blipFill>
                    <a:blip r:embed="rId49"/>
                    <a:stretch>
                      <a:fillRect/>
                    </a:stretch>
                  </pic:blipFill>
                  <pic:spPr>
                    <a:xfrm>
                      <a:off x="0" y="0"/>
                      <a:ext cx="3968954" cy="2559182"/>
                    </a:xfrm>
                    <a:prstGeom prst="rect">
                      <a:avLst/>
                    </a:prstGeom>
                  </pic:spPr>
                </pic:pic>
              </a:graphicData>
            </a:graphic>
          </wp:inline>
        </w:drawing>
      </w:r>
    </w:p>
    <w:p w14:paraId="66E55780" w14:textId="363B7D00" w:rsidR="00F960D3" w:rsidRPr="001D4AA7" w:rsidRDefault="00C27B86" w:rsidP="00C27B86">
      <w:pPr>
        <w:pStyle w:val="Caption"/>
        <w:rPr>
          <w:rFonts w:ascii="Calibri" w:hAnsi="Calibri" w:cs="Calibri"/>
        </w:rPr>
        <w:pPrChange w:id="1234" w:author="kunnu vrma" w:date="2024-05-19T05:39:00Z" w16du:dateUtc="2024-05-19T12:39:00Z">
          <w:pPr/>
        </w:pPrChange>
      </w:pPr>
      <w:bookmarkStart w:id="1235" w:name="_Toc166994101"/>
      <w:bookmarkStart w:id="1236" w:name="_Toc166994243"/>
      <w:bookmarkStart w:id="1237" w:name="_Toc167041545"/>
      <w:ins w:id="1238" w:author="kunnu vrma" w:date="2024-05-19T05:39:00Z" w16du:dateUtc="2024-05-19T12:39:00Z">
        <w:r>
          <w:t xml:space="preserve">Figure </w:t>
        </w:r>
        <w:r>
          <w:fldChar w:fldCharType="begin"/>
        </w:r>
        <w:r>
          <w:instrText xml:space="preserve"> SEQ Figure \* ARABIC </w:instrText>
        </w:r>
      </w:ins>
      <w:r>
        <w:fldChar w:fldCharType="separate"/>
      </w:r>
      <w:ins w:id="1239" w:author="kunnu vrma" w:date="2024-05-19T20:04:00Z" w16du:dateUtc="2024-05-20T03:04:00Z">
        <w:r w:rsidR="00CB18E6">
          <w:rPr>
            <w:noProof/>
          </w:rPr>
          <w:t>42</w:t>
        </w:r>
      </w:ins>
      <w:ins w:id="1240" w:author="kunnu vrma" w:date="2024-05-19T05:39:00Z" w16du:dateUtc="2024-05-19T12:39:00Z">
        <w:r>
          <w:fldChar w:fldCharType="end"/>
        </w:r>
        <w:r>
          <w:t xml:space="preserve">: Test Case 16 </w:t>
        </w:r>
      </w:ins>
      <w:ins w:id="1241" w:author="kunnu vrma" w:date="2024-05-19T05:40:00Z" w16du:dateUtc="2024-05-19T12:40:00Z">
        <w:r>
          <w:t>–</w:t>
        </w:r>
      </w:ins>
      <w:ins w:id="1242" w:author="kunnu vrma" w:date="2024-05-19T05:39:00Z" w16du:dateUtc="2024-05-19T12:39:00Z">
        <w:r>
          <w:t xml:space="preserve"> U</w:t>
        </w:r>
      </w:ins>
      <w:ins w:id="1243" w:author="kunnu vrma" w:date="2024-05-19T05:40:00Z" w16du:dateUtc="2024-05-19T12:40:00Z">
        <w:r>
          <w:t>nit Test Function to get Weather data</w:t>
        </w:r>
      </w:ins>
      <w:bookmarkEnd w:id="1235"/>
      <w:bookmarkEnd w:id="1236"/>
      <w:bookmarkEnd w:id="1237"/>
    </w:p>
    <w:p w14:paraId="48F524BE" w14:textId="610A6DBA" w:rsidR="001D4AA7" w:rsidRPr="00F960D3" w:rsidRDefault="001D4AA7" w:rsidP="001D4AA7">
      <w:pPr>
        <w:rPr>
          <w:rFonts w:ascii="Calibri" w:hAnsi="Calibri" w:cs="Calibri"/>
          <w:b/>
          <w:bCs/>
        </w:rPr>
      </w:pPr>
      <w:r w:rsidRPr="00F960D3">
        <w:rPr>
          <w:rFonts w:ascii="Calibri" w:hAnsi="Calibri" w:cs="Calibri"/>
          <w:b/>
          <w:bCs/>
        </w:rPr>
        <w:lastRenderedPageBreak/>
        <w:t>Test Case 17 – Testing Traffic Data Retrieval</w:t>
      </w:r>
    </w:p>
    <w:p w14:paraId="7F8F782B" w14:textId="77777777" w:rsidR="001D4AA7" w:rsidRPr="001D4AA7" w:rsidRDefault="001D4AA7" w:rsidP="001D4AA7">
      <w:pPr>
        <w:rPr>
          <w:rFonts w:ascii="Calibri" w:hAnsi="Calibri" w:cs="Calibri"/>
        </w:rPr>
      </w:pPr>
      <w:r w:rsidRPr="001D4AA7">
        <w:rPr>
          <w:rFonts w:ascii="Calibri" w:hAnsi="Calibri" w:cs="Calibri"/>
        </w:rPr>
        <w:t>Description: This test verifies the behavior of the get_traffic_data function, which retrieves real-time traffic data between two specified locations.</w:t>
      </w:r>
    </w:p>
    <w:p w14:paraId="3E020015" w14:textId="77777777" w:rsidR="001D4AA7" w:rsidRPr="001D4AA7" w:rsidRDefault="001D4AA7" w:rsidP="001D4AA7">
      <w:pPr>
        <w:rPr>
          <w:rFonts w:ascii="Calibri" w:hAnsi="Calibri" w:cs="Calibri"/>
        </w:rPr>
      </w:pPr>
      <w:r w:rsidRPr="001D4AA7">
        <w:rPr>
          <w:rFonts w:ascii="Calibri" w:hAnsi="Calibri" w:cs="Calibri"/>
        </w:rPr>
        <w:t>Steps:</w:t>
      </w:r>
    </w:p>
    <w:p w14:paraId="6DCA0636" w14:textId="77777777" w:rsidR="001D4AA7" w:rsidRPr="001D4AA7" w:rsidRDefault="001D4AA7" w:rsidP="001D4AA7">
      <w:pPr>
        <w:rPr>
          <w:rFonts w:ascii="Calibri" w:hAnsi="Calibri" w:cs="Calibri"/>
        </w:rPr>
      </w:pPr>
      <w:r w:rsidRPr="001D4AA7">
        <w:rPr>
          <w:rFonts w:ascii="Calibri" w:hAnsi="Calibri" w:cs="Calibri"/>
        </w:rPr>
        <w:t>Provide valid origin and destination addresses.</w:t>
      </w:r>
    </w:p>
    <w:p w14:paraId="7A5D249F" w14:textId="77777777" w:rsidR="001D4AA7" w:rsidRPr="001D4AA7" w:rsidRDefault="001D4AA7" w:rsidP="001D4AA7">
      <w:pPr>
        <w:rPr>
          <w:rFonts w:ascii="Calibri" w:hAnsi="Calibri" w:cs="Calibri"/>
        </w:rPr>
      </w:pPr>
      <w:r w:rsidRPr="001D4AA7">
        <w:rPr>
          <w:rFonts w:ascii="Calibri" w:hAnsi="Calibri" w:cs="Calibri"/>
        </w:rPr>
        <w:t>Invoke the get_traffic_data function.</w:t>
      </w:r>
    </w:p>
    <w:p w14:paraId="6252F440" w14:textId="77777777" w:rsidR="001D4AA7" w:rsidRDefault="001D4AA7" w:rsidP="001D4AA7">
      <w:pPr>
        <w:rPr>
          <w:rFonts w:ascii="Calibri" w:hAnsi="Calibri" w:cs="Calibri"/>
        </w:rPr>
      </w:pPr>
      <w:r w:rsidRPr="001D4AA7">
        <w:rPr>
          <w:rFonts w:ascii="Calibri" w:hAnsi="Calibri" w:cs="Calibri"/>
        </w:rPr>
        <w:t>Expected Outcome: The function should return traffic data, including distance, duration, duration in traffic (if available), and congestion level. In case of an error, such as invalid addresses or no routes found, the function should return None.</w:t>
      </w:r>
    </w:p>
    <w:p w14:paraId="3BC42144" w14:textId="53A9DEA6" w:rsidR="001D4AA7" w:rsidRDefault="001D4AA7" w:rsidP="001D4AA7">
      <w:pPr>
        <w:rPr>
          <w:rFonts w:ascii="Calibri" w:hAnsi="Calibri" w:cs="Calibri"/>
        </w:rPr>
      </w:pPr>
      <w:r w:rsidRPr="001D4AA7">
        <w:rPr>
          <w:rFonts w:ascii="Calibri" w:hAnsi="Calibri" w:cs="Calibri"/>
          <w:noProof/>
        </w:rPr>
        <w:drawing>
          <wp:inline distT="0" distB="0" distL="0" distR="0" wp14:anchorId="36CF7889" wp14:editId="23C66E46">
            <wp:extent cx="4940554" cy="2844946"/>
            <wp:effectExtent l="0" t="0" r="0" b="0"/>
            <wp:docPr id="5439879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914" name="Picture 1" descr="A screen shot of a computer code&#10;&#10;Description automatically generated"/>
                    <pic:cNvPicPr/>
                  </pic:nvPicPr>
                  <pic:blipFill>
                    <a:blip r:embed="rId50"/>
                    <a:stretch>
                      <a:fillRect/>
                    </a:stretch>
                  </pic:blipFill>
                  <pic:spPr>
                    <a:xfrm>
                      <a:off x="0" y="0"/>
                      <a:ext cx="4940554" cy="2844946"/>
                    </a:xfrm>
                    <a:prstGeom prst="rect">
                      <a:avLst/>
                    </a:prstGeom>
                  </pic:spPr>
                </pic:pic>
              </a:graphicData>
            </a:graphic>
          </wp:inline>
        </w:drawing>
      </w:r>
    </w:p>
    <w:p w14:paraId="410FCF07" w14:textId="6CBC74E0" w:rsidR="00F960D3" w:rsidRPr="001D4AA7" w:rsidRDefault="009B52D7" w:rsidP="009B52D7">
      <w:pPr>
        <w:pStyle w:val="Caption"/>
        <w:rPr>
          <w:rFonts w:ascii="Calibri" w:hAnsi="Calibri" w:cs="Calibri"/>
        </w:rPr>
        <w:pPrChange w:id="1244" w:author="kunnu vrma" w:date="2024-05-19T05:40:00Z" w16du:dateUtc="2024-05-19T12:40:00Z">
          <w:pPr/>
        </w:pPrChange>
      </w:pPr>
      <w:bookmarkStart w:id="1245" w:name="_Toc166994102"/>
      <w:bookmarkStart w:id="1246" w:name="_Toc166994244"/>
      <w:bookmarkStart w:id="1247" w:name="_Toc167041546"/>
      <w:ins w:id="1248" w:author="kunnu vrma" w:date="2024-05-19T05:40:00Z" w16du:dateUtc="2024-05-19T12:40:00Z">
        <w:r>
          <w:t xml:space="preserve">Figure </w:t>
        </w:r>
        <w:r>
          <w:fldChar w:fldCharType="begin"/>
        </w:r>
        <w:r>
          <w:instrText xml:space="preserve"> SEQ Figure \* ARABIC </w:instrText>
        </w:r>
      </w:ins>
      <w:r>
        <w:fldChar w:fldCharType="separate"/>
      </w:r>
      <w:ins w:id="1249" w:author="kunnu vrma" w:date="2024-05-19T20:04:00Z" w16du:dateUtc="2024-05-20T03:04:00Z">
        <w:r w:rsidR="00CB18E6">
          <w:rPr>
            <w:noProof/>
          </w:rPr>
          <w:t>43</w:t>
        </w:r>
      </w:ins>
      <w:ins w:id="1250" w:author="kunnu vrma" w:date="2024-05-19T05:40:00Z" w16du:dateUtc="2024-05-19T12:40:00Z">
        <w:r>
          <w:fldChar w:fldCharType="end"/>
        </w:r>
        <w:r>
          <w:t>: Test Case 17 – Unit test function to get traffic data (both valid, and invalid</w:t>
        </w:r>
      </w:ins>
      <w:ins w:id="1251" w:author="kunnu vrma" w:date="2024-05-19T05:41:00Z" w16du:dateUtc="2024-05-19T12:41:00Z">
        <w:r>
          <w:t xml:space="preserve"> inputs)</w:t>
        </w:r>
      </w:ins>
      <w:bookmarkEnd w:id="1245"/>
      <w:bookmarkEnd w:id="1246"/>
      <w:bookmarkEnd w:id="1247"/>
    </w:p>
    <w:p w14:paraId="4795BEBF" w14:textId="3439327F" w:rsidR="001D4AA7" w:rsidRPr="00F960D3" w:rsidRDefault="001D4AA7" w:rsidP="001D4AA7">
      <w:pPr>
        <w:rPr>
          <w:rFonts w:ascii="Calibri" w:hAnsi="Calibri" w:cs="Calibri"/>
          <w:b/>
          <w:bCs/>
        </w:rPr>
      </w:pPr>
      <w:r w:rsidRPr="00F960D3">
        <w:rPr>
          <w:rFonts w:ascii="Calibri" w:hAnsi="Calibri" w:cs="Calibri"/>
          <w:b/>
          <w:bCs/>
        </w:rPr>
        <w:t>Test Case 18 – Testing Optimal Departure Time Suggestion</w:t>
      </w:r>
    </w:p>
    <w:p w14:paraId="56C38691" w14:textId="77777777" w:rsidR="001D4AA7" w:rsidRPr="001D4AA7" w:rsidRDefault="001D4AA7" w:rsidP="001D4AA7">
      <w:pPr>
        <w:rPr>
          <w:rFonts w:ascii="Calibri" w:hAnsi="Calibri" w:cs="Calibri"/>
        </w:rPr>
      </w:pPr>
      <w:r w:rsidRPr="001D4AA7">
        <w:rPr>
          <w:rFonts w:ascii="Calibri" w:hAnsi="Calibri" w:cs="Calibri"/>
        </w:rPr>
        <w:t>Description: This test assesses the functionality of the suggest_optimal_departure_time function, which suggests an optimal departure time based on desired arrival time and real-time traffic data.</w:t>
      </w:r>
    </w:p>
    <w:p w14:paraId="260E5912" w14:textId="77777777" w:rsidR="001D4AA7" w:rsidRPr="001D4AA7" w:rsidRDefault="001D4AA7" w:rsidP="001D4AA7">
      <w:pPr>
        <w:rPr>
          <w:rFonts w:ascii="Calibri" w:hAnsi="Calibri" w:cs="Calibri"/>
        </w:rPr>
      </w:pPr>
      <w:r w:rsidRPr="001D4AA7">
        <w:rPr>
          <w:rFonts w:ascii="Calibri" w:hAnsi="Calibri" w:cs="Calibri"/>
        </w:rPr>
        <w:t>Steps:</w:t>
      </w:r>
    </w:p>
    <w:p w14:paraId="0F7BCCB3" w14:textId="77777777" w:rsidR="001D4AA7" w:rsidRPr="001D4AA7" w:rsidRDefault="001D4AA7" w:rsidP="001D4AA7">
      <w:pPr>
        <w:rPr>
          <w:rFonts w:ascii="Calibri" w:hAnsi="Calibri" w:cs="Calibri"/>
        </w:rPr>
      </w:pPr>
      <w:r w:rsidRPr="001D4AA7">
        <w:rPr>
          <w:rFonts w:ascii="Calibri" w:hAnsi="Calibri" w:cs="Calibri"/>
        </w:rPr>
        <w:t>Provide valid origin and destination addresses.</w:t>
      </w:r>
    </w:p>
    <w:p w14:paraId="1B68BB9B" w14:textId="77777777" w:rsidR="001D4AA7" w:rsidRPr="001D4AA7" w:rsidRDefault="001D4AA7" w:rsidP="001D4AA7">
      <w:pPr>
        <w:rPr>
          <w:rFonts w:ascii="Calibri" w:hAnsi="Calibri" w:cs="Calibri"/>
        </w:rPr>
      </w:pPr>
      <w:r w:rsidRPr="001D4AA7">
        <w:rPr>
          <w:rFonts w:ascii="Calibri" w:hAnsi="Calibri" w:cs="Calibri"/>
        </w:rPr>
        <w:t>Specify a desired arrival time.</w:t>
      </w:r>
    </w:p>
    <w:p w14:paraId="1BF1F537" w14:textId="77777777" w:rsidR="001D4AA7" w:rsidRPr="001D4AA7" w:rsidRDefault="001D4AA7" w:rsidP="001D4AA7">
      <w:pPr>
        <w:rPr>
          <w:rFonts w:ascii="Calibri" w:hAnsi="Calibri" w:cs="Calibri"/>
        </w:rPr>
      </w:pPr>
      <w:r w:rsidRPr="001D4AA7">
        <w:rPr>
          <w:rFonts w:ascii="Calibri" w:hAnsi="Calibri" w:cs="Calibri"/>
        </w:rPr>
        <w:t>Invoke the suggest_optimal_departure_time function.</w:t>
      </w:r>
    </w:p>
    <w:p w14:paraId="13F20793" w14:textId="2C58F288" w:rsidR="001D4AA7" w:rsidRDefault="001D4AA7" w:rsidP="001D4AA7">
      <w:pPr>
        <w:rPr>
          <w:rFonts w:ascii="Calibri" w:hAnsi="Calibri" w:cs="Calibri"/>
        </w:rPr>
      </w:pPr>
      <w:r w:rsidRPr="001D4AA7">
        <w:rPr>
          <w:rFonts w:ascii="Calibri" w:hAnsi="Calibri" w:cs="Calibri"/>
        </w:rPr>
        <w:t>Expected Outcome: The function should return an optimal departure time that accounts for real-time traffic conditions. If no traffic data is available or if the desired arrival time is not feasible, the function should return None.</w:t>
      </w:r>
    </w:p>
    <w:p w14:paraId="0D98AE9E" w14:textId="10EDBE46" w:rsidR="001D4AA7" w:rsidRDefault="001D4AA7" w:rsidP="001D4AA7">
      <w:pPr>
        <w:rPr>
          <w:rFonts w:ascii="Calibri" w:hAnsi="Calibri" w:cs="Calibri"/>
        </w:rPr>
      </w:pPr>
      <w:r w:rsidRPr="001D4AA7">
        <w:rPr>
          <w:rFonts w:ascii="Calibri" w:hAnsi="Calibri" w:cs="Calibri"/>
          <w:noProof/>
        </w:rPr>
        <w:lastRenderedPageBreak/>
        <w:drawing>
          <wp:inline distT="0" distB="0" distL="0" distR="0" wp14:anchorId="0BA93FE6" wp14:editId="6F1F01D1">
            <wp:extent cx="5683250" cy="2411738"/>
            <wp:effectExtent l="0" t="0" r="0" b="7620"/>
            <wp:docPr id="5004909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948" name="Picture 1" descr="A computer screen with text on it&#10;&#10;Description automatically generated"/>
                    <pic:cNvPicPr/>
                  </pic:nvPicPr>
                  <pic:blipFill>
                    <a:blip r:embed="rId51"/>
                    <a:stretch>
                      <a:fillRect/>
                    </a:stretch>
                  </pic:blipFill>
                  <pic:spPr>
                    <a:xfrm>
                      <a:off x="0" y="0"/>
                      <a:ext cx="5683455" cy="2411825"/>
                    </a:xfrm>
                    <a:prstGeom prst="rect">
                      <a:avLst/>
                    </a:prstGeom>
                  </pic:spPr>
                </pic:pic>
              </a:graphicData>
            </a:graphic>
          </wp:inline>
        </w:drawing>
      </w:r>
    </w:p>
    <w:p w14:paraId="6812F7E5" w14:textId="649BED70" w:rsidR="00F960D3" w:rsidRDefault="009B52D7" w:rsidP="009B52D7">
      <w:pPr>
        <w:pStyle w:val="Caption"/>
        <w:rPr>
          <w:rFonts w:ascii="Calibri" w:hAnsi="Calibri" w:cs="Calibri"/>
        </w:rPr>
        <w:pPrChange w:id="1252" w:author="kunnu vrma" w:date="2024-05-19T05:41:00Z" w16du:dateUtc="2024-05-19T12:41:00Z">
          <w:pPr/>
        </w:pPrChange>
      </w:pPr>
      <w:bookmarkStart w:id="1253" w:name="_Toc166994103"/>
      <w:bookmarkStart w:id="1254" w:name="_Toc166994245"/>
      <w:bookmarkStart w:id="1255" w:name="_Toc167041547"/>
      <w:ins w:id="1256" w:author="kunnu vrma" w:date="2024-05-19T05:41:00Z" w16du:dateUtc="2024-05-19T12:41:00Z">
        <w:r>
          <w:t xml:space="preserve">Figure </w:t>
        </w:r>
        <w:r>
          <w:fldChar w:fldCharType="begin"/>
        </w:r>
        <w:r>
          <w:instrText xml:space="preserve"> SEQ Figure \* ARABIC </w:instrText>
        </w:r>
      </w:ins>
      <w:r>
        <w:fldChar w:fldCharType="separate"/>
      </w:r>
      <w:ins w:id="1257" w:author="kunnu vrma" w:date="2024-05-19T20:04:00Z" w16du:dateUtc="2024-05-20T03:04:00Z">
        <w:r w:rsidR="00CB18E6">
          <w:rPr>
            <w:noProof/>
          </w:rPr>
          <w:t>44</w:t>
        </w:r>
      </w:ins>
      <w:ins w:id="1258" w:author="kunnu vrma" w:date="2024-05-19T05:41:00Z" w16du:dateUtc="2024-05-19T12:41:00Z">
        <w:r>
          <w:fldChar w:fldCharType="end"/>
        </w:r>
        <w:r>
          <w:t xml:space="preserve">: Test Case 18 – Unit Test function to </w:t>
        </w:r>
      </w:ins>
      <w:ins w:id="1259" w:author="kunnu vrma" w:date="2024-05-19T05:42:00Z" w16du:dateUtc="2024-05-19T12:42:00Z">
        <w:r>
          <w:t>suggest</w:t>
        </w:r>
      </w:ins>
      <w:ins w:id="1260" w:author="kunnu vrma" w:date="2024-05-19T05:41:00Z" w16du:dateUtc="2024-05-19T12:41:00Z">
        <w:r>
          <w:t xml:space="preserve"> optimal departure time</w:t>
        </w:r>
      </w:ins>
      <w:bookmarkEnd w:id="1253"/>
      <w:bookmarkEnd w:id="1254"/>
      <w:bookmarkEnd w:id="1255"/>
    </w:p>
    <w:p w14:paraId="5D026B23" w14:textId="003116FD" w:rsidR="00C56B9B" w:rsidRPr="00C56B9B" w:rsidRDefault="00C56B9B" w:rsidP="00C56B9B">
      <w:pPr>
        <w:rPr>
          <w:rFonts w:ascii="Calibri" w:hAnsi="Calibri" w:cs="Calibri"/>
          <w:b/>
          <w:bCs/>
        </w:rPr>
      </w:pPr>
      <w:r w:rsidRPr="00C56B9B">
        <w:rPr>
          <w:rFonts w:ascii="Calibri" w:hAnsi="Calibri" w:cs="Calibri"/>
          <w:b/>
          <w:bCs/>
        </w:rPr>
        <w:t>Test Case 19 – Testing Optimal Departure Time with Future Arrival</w:t>
      </w:r>
    </w:p>
    <w:p w14:paraId="40D5002C" w14:textId="77777777" w:rsidR="00C56B9B" w:rsidRPr="00C56B9B" w:rsidRDefault="00C56B9B" w:rsidP="00C56B9B">
      <w:pPr>
        <w:rPr>
          <w:rFonts w:ascii="Calibri" w:hAnsi="Calibri" w:cs="Calibri"/>
        </w:rPr>
      </w:pPr>
      <w:r w:rsidRPr="00C56B9B">
        <w:rPr>
          <w:rFonts w:ascii="Calibri" w:hAnsi="Calibri" w:cs="Calibri"/>
        </w:rPr>
        <w:t>Description: This test verifies the calculation of the optimal departure time when provided with a future arrival time.</w:t>
      </w:r>
    </w:p>
    <w:p w14:paraId="7A6252CA" w14:textId="269FBEB9" w:rsidR="00C56B9B" w:rsidRPr="00C56B9B" w:rsidRDefault="00C56B9B" w:rsidP="00C56B9B">
      <w:pPr>
        <w:rPr>
          <w:rFonts w:ascii="Calibri" w:hAnsi="Calibri" w:cs="Calibri"/>
        </w:rPr>
      </w:pPr>
      <w:r w:rsidRPr="00C56B9B">
        <w:rPr>
          <w:rFonts w:ascii="Calibri" w:hAnsi="Calibri" w:cs="Calibri"/>
        </w:rPr>
        <w:t>Steps:</w:t>
      </w:r>
    </w:p>
    <w:p w14:paraId="290F08B2" w14:textId="77777777" w:rsidR="00C56B9B" w:rsidRPr="00C56B9B" w:rsidRDefault="00C56B9B" w:rsidP="00C56B9B">
      <w:pPr>
        <w:rPr>
          <w:rFonts w:ascii="Calibri" w:hAnsi="Calibri" w:cs="Calibri"/>
        </w:rPr>
      </w:pPr>
      <w:r w:rsidRPr="00C56B9B">
        <w:rPr>
          <w:rFonts w:ascii="Calibri" w:hAnsi="Calibri" w:cs="Calibri"/>
        </w:rPr>
        <w:t>Specify a valid origin and destination.</w:t>
      </w:r>
    </w:p>
    <w:p w14:paraId="40CD4B23" w14:textId="77777777" w:rsidR="00C56B9B" w:rsidRPr="00C56B9B" w:rsidRDefault="00C56B9B" w:rsidP="00C56B9B">
      <w:pPr>
        <w:rPr>
          <w:rFonts w:ascii="Calibri" w:hAnsi="Calibri" w:cs="Calibri"/>
        </w:rPr>
      </w:pPr>
      <w:r w:rsidRPr="00C56B9B">
        <w:rPr>
          <w:rFonts w:ascii="Calibri" w:hAnsi="Calibri" w:cs="Calibri"/>
        </w:rPr>
        <w:t>Define a desired arrival time in the future.</w:t>
      </w:r>
    </w:p>
    <w:p w14:paraId="1EC85994" w14:textId="77777777" w:rsidR="00C56B9B" w:rsidRPr="00C56B9B" w:rsidRDefault="00C56B9B" w:rsidP="00C56B9B">
      <w:pPr>
        <w:rPr>
          <w:rFonts w:ascii="Calibri" w:hAnsi="Calibri" w:cs="Calibri"/>
        </w:rPr>
      </w:pPr>
      <w:r w:rsidRPr="00C56B9B">
        <w:rPr>
          <w:rFonts w:ascii="Calibri" w:hAnsi="Calibri" w:cs="Calibri"/>
        </w:rPr>
        <w:t>Calculate the optimal departure time using the suggest_optimal_departure_time function.</w:t>
      </w:r>
    </w:p>
    <w:p w14:paraId="15B9223E" w14:textId="072150C5" w:rsidR="00871C35" w:rsidRDefault="00C56B9B" w:rsidP="00C56B9B">
      <w:pPr>
        <w:rPr>
          <w:rFonts w:ascii="Calibri" w:hAnsi="Calibri" w:cs="Calibri"/>
        </w:rPr>
      </w:pPr>
      <w:r w:rsidRPr="00C56B9B">
        <w:rPr>
          <w:rFonts w:ascii="Calibri" w:hAnsi="Calibri" w:cs="Calibri"/>
        </w:rPr>
        <w:t>Expected Outcome: The function should return a valid optimal departure time based on the specified future arrival time.</w:t>
      </w:r>
    </w:p>
    <w:p w14:paraId="4CBA8077" w14:textId="38663AE9" w:rsidR="00C56B9B" w:rsidRDefault="00C56B9B" w:rsidP="00C56B9B">
      <w:pPr>
        <w:rPr>
          <w:rFonts w:ascii="Calibri" w:hAnsi="Calibri" w:cs="Calibri"/>
        </w:rPr>
      </w:pPr>
      <w:r w:rsidRPr="00C56B9B">
        <w:rPr>
          <w:rFonts w:ascii="Calibri" w:hAnsi="Calibri" w:cs="Calibri"/>
          <w:noProof/>
        </w:rPr>
        <w:drawing>
          <wp:inline distT="0" distB="0" distL="0" distR="0" wp14:anchorId="44EED07D" wp14:editId="384EAD49">
            <wp:extent cx="5943600" cy="1433830"/>
            <wp:effectExtent l="0" t="0" r="0" b="0"/>
            <wp:docPr id="40336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612" name="Picture 1" descr="A screen shot of a computer program&#10;&#10;Description automatically generated"/>
                    <pic:cNvPicPr/>
                  </pic:nvPicPr>
                  <pic:blipFill>
                    <a:blip r:embed="rId52"/>
                    <a:stretch>
                      <a:fillRect/>
                    </a:stretch>
                  </pic:blipFill>
                  <pic:spPr>
                    <a:xfrm>
                      <a:off x="0" y="0"/>
                      <a:ext cx="5943600" cy="1433830"/>
                    </a:xfrm>
                    <a:prstGeom prst="rect">
                      <a:avLst/>
                    </a:prstGeom>
                  </pic:spPr>
                </pic:pic>
              </a:graphicData>
            </a:graphic>
          </wp:inline>
        </w:drawing>
      </w:r>
    </w:p>
    <w:p w14:paraId="5AD1FFBA" w14:textId="7998A51F" w:rsidR="00C56B9B" w:rsidRDefault="009B52D7" w:rsidP="009B52D7">
      <w:pPr>
        <w:pStyle w:val="Caption"/>
        <w:rPr>
          <w:rFonts w:ascii="Calibri" w:hAnsi="Calibri" w:cs="Calibri"/>
        </w:rPr>
        <w:pPrChange w:id="1261" w:author="kunnu vrma" w:date="2024-05-19T05:42:00Z" w16du:dateUtc="2024-05-19T12:42:00Z">
          <w:pPr/>
        </w:pPrChange>
      </w:pPr>
      <w:bookmarkStart w:id="1262" w:name="_Toc166994104"/>
      <w:bookmarkStart w:id="1263" w:name="_Toc166994246"/>
      <w:bookmarkStart w:id="1264" w:name="_Toc167041548"/>
      <w:ins w:id="1265" w:author="kunnu vrma" w:date="2024-05-19T05:42:00Z" w16du:dateUtc="2024-05-19T12:42:00Z">
        <w:r>
          <w:t xml:space="preserve">Figure </w:t>
        </w:r>
        <w:r>
          <w:fldChar w:fldCharType="begin"/>
        </w:r>
        <w:r>
          <w:instrText xml:space="preserve"> SEQ Figure \* ARABIC </w:instrText>
        </w:r>
      </w:ins>
      <w:r>
        <w:fldChar w:fldCharType="separate"/>
      </w:r>
      <w:ins w:id="1266" w:author="kunnu vrma" w:date="2024-05-19T20:04:00Z" w16du:dateUtc="2024-05-20T03:04:00Z">
        <w:r w:rsidR="00CB18E6">
          <w:rPr>
            <w:noProof/>
          </w:rPr>
          <w:t>45</w:t>
        </w:r>
      </w:ins>
      <w:ins w:id="1267" w:author="kunnu vrma" w:date="2024-05-19T05:42:00Z" w16du:dateUtc="2024-05-19T12:42:00Z">
        <w:r>
          <w:fldChar w:fldCharType="end"/>
        </w:r>
        <w:r>
          <w:t>: Test Case 19 – Unit test function to get optimal departure time with future arrival time</w:t>
        </w:r>
      </w:ins>
      <w:bookmarkEnd w:id="1262"/>
      <w:bookmarkEnd w:id="1263"/>
      <w:bookmarkEnd w:id="1264"/>
    </w:p>
    <w:p w14:paraId="658CFB05" w14:textId="20EFF714" w:rsidR="00C56B9B" w:rsidRPr="00C56B9B" w:rsidRDefault="00C56B9B" w:rsidP="00C56B9B">
      <w:pPr>
        <w:rPr>
          <w:rFonts w:ascii="Calibri" w:hAnsi="Calibri" w:cs="Calibri"/>
          <w:b/>
          <w:bCs/>
        </w:rPr>
      </w:pPr>
      <w:r w:rsidRPr="00C56B9B">
        <w:rPr>
          <w:rFonts w:ascii="Calibri" w:hAnsi="Calibri" w:cs="Calibri"/>
          <w:b/>
          <w:bCs/>
        </w:rPr>
        <w:t>Test Case 20 – Testing No Alternative Routes for Straight Path</w:t>
      </w:r>
    </w:p>
    <w:p w14:paraId="6C86E9D9" w14:textId="77777777" w:rsidR="00C56B9B" w:rsidRPr="00C56B9B" w:rsidRDefault="00C56B9B" w:rsidP="00C56B9B">
      <w:pPr>
        <w:rPr>
          <w:rFonts w:ascii="Calibri" w:hAnsi="Calibri" w:cs="Calibri"/>
        </w:rPr>
      </w:pPr>
      <w:r w:rsidRPr="00C56B9B">
        <w:rPr>
          <w:rFonts w:ascii="Calibri" w:hAnsi="Calibri" w:cs="Calibri"/>
        </w:rPr>
        <w:t>Description: This test checks the application's behavior when no alternative routes are available for a straight path between two locations.</w:t>
      </w:r>
    </w:p>
    <w:p w14:paraId="5EFD5E6B" w14:textId="30E67622" w:rsidR="00C56B9B" w:rsidRPr="00C56B9B" w:rsidRDefault="00C56B9B" w:rsidP="00C56B9B">
      <w:pPr>
        <w:rPr>
          <w:rFonts w:ascii="Calibri" w:hAnsi="Calibri" w:cs="Calibri"/>
        </w:rPr>
      </w:pPr>
      <w:r w:rsidRPr="00C56B9B">
        <w:rPr>
          <w:rFonts w:ascii="Calibri" w:hAnsi="Calibri" w:cs="Calibri"/>
        </w:rPr>
        <w:t>Steps:</w:t>
      </w:r>
    </w:p>
    <w:p w14:paraId="391C1094" w14:textId="77777777" w:rsidR="00C56B9B" w:rsidRPr="00C56B9B" w:rsidRDefault="00C56B9B" w:rsidP="00C56B9B">
      <w:pPr>
        <w:rPr>
          <w:rFonts w:ascii="Calibri" w:hAnsi="Calibri" w:cs="Calibri"/>
        </w:rPr>
      </w:pPr>
      <w:r w:rsidRPr="00C56B9B">
        <w:rPr>
          <w:rFonts w:ascii="Calibri" w:hAnsi="Calibri" w:cs="Calibri"/>
        </w:rPr>
        <w:lastRenderedPageBreak/>
        <w:t>Provide two locations that form a straight path.</w:t>
      </w:r>
    </w:p>
    <w:p w14:paraId="04B4D237" w14:textId="77777777" w:rsidR="00C56B9B" w:rsidRPr="00C56B9B" w:rsidRDefault="00C56B9B" w:rsidP="00C56B9B">
      <w:pPr>
        <w:rPr>
          <w:rFonts w:ascii="Calibri" w:hAnsi="Calibri" w:cs="Calibri"/>
        </w:rPr>
      </w:pPr>
      <w:r w:rsidRPr="00C56B9B">
        <w:rPr>
          <w:rFonts w:ascii="Calibri" w:hAnsi="Calibri" w:cs="Calibri"/>
        </w:rPr>
        <w:t>Retrieve alternative routes using the get_alternative_routes function.</w:t>
      </w:r>
    </w:p>
    <w:p w14:paraId="21BAC931" w14:textId="27F1304B" w:rsidR="00C56B9B" w:rsidRDefault="00C56B9B" w:rsidP="00C56B9B">
      <w:pPr>
        <w:rPr>
          <w:rFonts w:ascii="Calibri" w:hAnsi="Calibri" w:cs="Calibri"/>
        </w:rPr>
      </w:pPr>
      <w:r w:rsidRPr="00C56B9B">
        <w:rPr>
          <w:rFonts w:ascii="Calibri" w:hAnsi="Calibri" w:cs="Calibri"/>
        </w:rPr>
        <w:t>Expected Outcome: The function should return an empty list since there are no alternative routes available for the straight path between the provided locations.</w:t>
      </w:r>
    </w:p>
    <w:p w14:paraId="2F5650CF" w14:textId="4698989B" w:rsidR="00C56B9B" w:rsidRDefault="00C56B9B" w:rsidP="00C56B9B">
      <w:pPr>
        <w:rPr>
          <w:rFonts w:ascii="Calibri" w:hAnsi="Calibri" w:cs="Calibri"/>
        </w:rPr>
      </w:pPr>
      <w:r w:rsidRPr="00C56B9B">
        <w:rPr>
          <w:rFonts w:ascii="Calibri" w:hAnsi="Calibri" w:cs="Calibri"/>
          <w:noProof/>
        </w:rPr>
        <w:drawing>
          <wp:inline distT="0" distB="0" distL="0" distR="0" wp14:anchorId="67233D16" wp14:editId="547ED3FD">
            <wp:extent cx="5943600" cy="1193800"/>
            <wp:effectExtent l="0" t="0" r="0" b="6350"/>
            <wp:docPr id="6776218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1806" name="Picture 1" descr="A screen shot of a computer code&#10;&#10;Description automatically generated"/>
                    <pic:cNvPicPr/>
                  </pic:nvPicPr>
                  <pic:blipFill>
                    <a:blip r:embed="rId53"/>
                    <a:stretch>
                      <a:fillRect/>
                    </a:stretch>
                  </pic:blipFill>
                  <pic:spPr>
                    <a:xfrm>
                      <a:off x="0" y="0"/>
                      <a:ext cx="5943600" cy="1193800"/>
                    </a:xfrm>
                    <a:prstGeom prst="rect">
                      <a:avLst/>
                    </a:prstGeom>
                  </pic:spPr>
                </pic:pic>
              </a:graphicData>
            </a:graphic>
          </wp:inline>
        </w:drawing>
      </w:r>
    </w:p>
    <w:p w14:paraId="6E0940D9" w14:textId="5EEBFB1E" w:rsidR="00C56B9B" w:rsidRDefault="009B52D7" w:rsidP="009B52D7">
      <w:pPr>
        <w:pStyle w:val="Caption"/>
        <w:rPr>
          <w:rFonts w:ascii="Calibri" w:hAnsi="Calibri" w:cs="Calibri"/>
        </w:rPr>
        <w:pPrChange w:id="1268" w:author="kunnu vrma" w:date="2024-05-19T05:42:00Z" w16du:dateUtc="2024-05-19T12:42:00Z">
          <w:pPr/>
        </w:pPrChange>
      </w:pPr>
      <w:bookmarkStart w:id="1269" w:name="_Toc166994105"/>
      <w:bookmarkStart w:id="1270" w:name="_Toc166994247"/>
      <w:bookmarkStart w:id="1271" w:name="_Toc167041549"/>
      <w:ins w:id="1272" w:author="kunnu vrma" w:date="2024-05-19T05:42:00Z" w16du:dateUtc="2024-05-19T12:42:00Z">
        <w:r>
          <w:t xml:space="preserve">Figure </w:t>
        </w:r>
        <w:r>
          <w:fldChar w:fldCharType="begin"/>
        </w:r>
        <w:r>
          <w:instrText xml:space="preserve"> SEQ Figure \* ARABIC </w:instrText>
        </w:r>
      </w:ins>
      <w:r>
        <w:fldChar w:fldCharType="separate"/>
      </w:r>
      <w:ins w:id="1273" w:author="kunnu vrma" w:date="2024-05-19T20:04:00Z" w16du:dateUtc="2024-05-20T03:04:00Z">
        <w:r w:rsidR="00CB18E6">
          <w:rPr>
            <w:noProof/>
          </w:rPr>
          <w:t>46</w:t>
        </w:r>
      </w:ins>
      <w:ins w:id="1274" w:author="kunnu vrma" w:date="2024-05-19T05:42:00Z" w16du:dateUtc="2024-05-19T12:42:00Z">
        <w:r>
          <w:fldChar w:fldCharType="end"/>
        </w:r>
        <w:r>
          <w:t>:</w:t>
        </w:r>
      </w:ins>
      <w:ins w:id="1275" w:author="kunnu vrma" w:date="2024-05-19T05:43:00Z" w16du:dateUtc="2024-05-19T12:43:00Z">
        <w:r>
          <w:t xml:space="preserve"> Test case 20 – Unit test function to get no Alternative routes for Straight path</w:t>
        </w:r>
      </w:ins>
      <w:bookmarkEnd w:id="1269"/>
      <w:bookmarkEnd w:id="1270"/>
      <w:bookmarkEnd w:id="1271"/>
    </w:p>
    <w:p w14:paraId="67F2AEA5" w14:textId="5CBCBC50" w:rsidR="00C56B9B" w:rsidRPr="00C56B9B" w:rsidRDefault="00C56B9B" w:rsidP="00C56B9B">
      <w:pPr>
        <w:rPr>
          <w:rFonts w:ascii="Calibri" w:hAnsi="Calibri" w:cs="Calibri"/>
          <w:b/>
          <w:bCs/>
        </w:rPr>
      </w:pPr>
      <w:r w:rsidRPr="00C56B9B">
        <w:rPr>
          <w:rFonts w:ascii="Calibri" w:hAnsi="Calibri" w:cs="Calibri"/>
          <w:b/>
          <w:bCs/>
        </w:rPr>
        <w:t>Test Case 21 – Testing Traffic Incidents in Remote Location</w:t>
      </w:r>
    </w:p>
    <w:p w14:paraId="6422EC65" w14:textId="77777777" w:rsidR="00C56B9B" w:rsidRPr="00C56B9B" w:rsidRDefault="00C56B9B" w:rsidP="00C56B9B">
      <w:pPr>
        <w:rPr>
          <w:rFonts w:ascii="Calibri" w:hAnsi="Calibri" w:cs="Calibri"/>
        </w:rPr>
      </w:pPr>
      <w:r w:rsidRPr="00C56B9B">
        <w:rPr>
          <w:rFonts w:ascii="Calibri" w:hAnsi="Calibri" w:cs="Calibri"/>
        </w:rPr>
        <w:t>Description: This test verifies the functionality of fetching traffic incidents in a remote location.</w:t>
      </w:r>
    </w:p>
    <w:p w14:paraId="1B68BC65" w14:textId="2E7AD4C1" w:rsidR="00C56B9B" w:rsidRPr="00C56B9B" w:rsidRDefault="00C56B9B" w:rsidP="00C56B9B">
      <w:pPr>
        <w:rPr>
          <w:rFonts w:ascii="Calibri" w:hAnsi="Calibri" w:cs="Calibri"/>
        </w:rPr>
      </w:pPr>
      <w:r w:rsidRPr="00C56B9B">
        <w:rPr>
          <w:rFonts w:ascii="Calibri" w:hAnsi="Calibri" w:cs="Calibri"/>
        </w:rPr>
        <w:t>Steps:</w:t>
      </w:r>
    </w:p>
    <w:p w14:paraId="1C102A30" w14:textId="77777777" w:rsidR="00C56B9B" w:rsidRPr="00C56B9B" w:rsidRDefault="00C56B9B" w:rsidP="00C56B9B">
      <w:pPr>
        <w:rPr>
          <w:rFonts w:ascii="Calibri" w:hAnsi="Calibri" w:cs="Calibri"/>
        </w:rPr>
      </w:pPr>
      <w:r w:rsidRPr="00C56B9B">
        <w:rPr>
          <w:rFonts w:ascii="Calibri" w:hAnsi="Calibri" w:cs="Calibri"/>
        </w:rPr>
        <w:t>Specify a remote location, such as Mount Everest.</w:t>
      </w:r>
    </w:p>
    <w:p w14:paraId="332F2F75" w14:textId="77777777" w:rsidR="00C56B9B" w:rsidRPr="00C56B9B" w:rsidRDefault="00C56B9B" w:rsidP="00C56B9B">
      <w:pPr>
        <w:rPr>
          <w:rFonts w:ascii="Calibri" w:hAnsi="Calibri" w:cs="Calibri"/>
        </w:rPr>
      </w:pPr>
      <w:r w:rsidRPr="00C56B9B">
        <w:rPr>
          <w:rFonts w:ascii="Calibri" w:hAnsi="Calibri" w:cs="Calibri"/>
        </w:rPr>
        <w:t>Fetch traffic incidents using the get_traffic_incidents function.</w:t>
      </w:r>
    </w:p>
    <w:p w14:paraId="336BD7F4" w14:textId="343C61F0" w:rsidR="00C56B9B" w:rsidRDefault="00C56B9B" w:rsidP="00C56B9B">
      <w:pPr>
        <w:rPr>
          <w:rFonts w:ascii="Calibri" w:hAnsi="Calibri" w:cs="Calibri"/>
        </w:rPr>
      </w:pPr>
      <w:r w:rsidRPr="00C56B9B">
        <w:rPr>
          <w:rFonts w:ascii="Calibri" w:hAnsi="Calibri" w:cs="Calibri"/>
        </w:rPr>
        <w:t>Expected Outcome: The function should return a list of traffic incidents near the remote location, demonstrating its ability to fetch incidents even in remote areas.</w:t>
      </w:r>
    </w:p>
    <w:p w14:paraId="11618226" w14:textId="0FC1680B" w:rsidR="00C56B9B" w:rsidRDefault="00C56B9B" w:rsidP="00C56B9B">
      <w:pPr>
        <w:rPr>
          <w:rFonts w:ascii="Calibri" w:hAnsi="Calibri" w:cs="Calibri"/>
        </w:rPr>
      </w:pPr>
      <w:r w:rsidRPr="00C56B9B">
        <w:rPr>
          <w:rFonts w:ascii="Calibri" w:hAnsi="Calibri" w:cs="Calibri"/>
          <w:noProof/>
        </w:rPr>
        <w:drawing>
          <wp:inline distT="0" distB="0" distL="0" distR="0" wp14:anchorId="09C12479" wp14:editId="02F54249">
            <wp:extent cx="5943600" cy="1187450"/>
            <wp:effectExtent l="0" t="0" r="0" b="0"/>
            <wp:docPr id="10562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324" name="Picture 1" descr="A screen shot of a computer code&#10;&#10;Description automatically generated"/>
                    <pic:cNvPicPr/>
                  </pic:nvPicPr>
                  <pic:blipFill>
                    <a:blip r:embed="rId54"/>
                    <a:stretch>
                      <a:fillRect/>
                    </a:stretch>
                  </pic:blipFill>
                  <pic:spPr>
                    <a:xfrm>
                      <a:off x="0" y="0"/>
                      <a:ext cx="5943600" cy="1187450"/>
                    </a:xfrm>
                    <a:prstGeom prst="rect">
                      <a:avLst/>
                    </a:prstGeom>
                  </pic:spPr>
                </pic:pic>
              </a:graphicData>
            </a:graphic>
          </wp:inline>
        </w:drawing>
      </w:r>
    </w:p>
    <w:p w14:paraId="63764CF3" w14:textId="0DC8F923" w:rsidR="00D8676F" w:rsidRDefault="009B52D7" w:rsidP="009B52D7">
      <w:pPr>
        <w:pStyle w:val="Caption"/>
        <w:rPr>
          <w:rFonts w:ascii="Calibri" w:hAnsi="Calibri" w:cs="Calibri"/>
        </w:rPr>
        <w:pPrChange w:id="1276" w:author="kunnu vrma" w:date="2024-05-19T05:43:00Z" w16du:dateUtc="2024-05-19T12:43:00Z">
          <w:pPr/>
        </w:pPrChange>
      </w:pPr>
      <w:bookmarkStart w:id="1277" w:name="_Toc166994106"/>
      <w:bookmarkStart w:id="1278" w:name="_Toc166994248"/>
      <w:bookmarkStart w:id="1279" w:name="_Toc167041550"/>
      <w:ins w:id="1280" w:author="kunnu vrma" w:date="2024-05-19T05:43:00Z" w16du:dateUtc="2024-05-19T12:43:00Z">
        <w:r>
          <w:t xml:space="preserve">Figure </w:t>
        </w:r>
        <w:r>
          <w:fldChar w:fldCharType="begin"/>
        </w:r>
        <w:r>
          <w:instrText xml:space="preserve"> SEQ Figure \* ARABIC </w:instrText>
        </w:r>
      </w:ins>
      <w:r>
        <w:fldChar w:fldCharType="separate"/>
      </w:r>
      <w:ins w:id="1281" w:author="kunnu vrma" w:date="2024-05-19T20:04:00Z" w16du:dateUtc="2024-05-20T03:04:00Z">
        <w:r w:rsidR="00CB18E6">
          <w:rPr>
            <w:noProof/>
          </w:rPr>
          <w:t>47</w:t>
        </w:r>
      </w:ins>
      <w:ins w:id="1282" w:author="kunnu vrma" w:date="2024-05-19T05:43:00Z" w16du:dateUtc="2024-05-19T12:43:00Z">
        <w:r>
          <w:fldChar w:fldCharType="end"/>
        </w:r>
        <w:r>
          <w:t>: Test Case 21 – Unit test function to get no Traffic incidents in remote location</w:t>
        </w:r>
      </w:ins>
      <w:bookmarkEnd w:id="1277"/>
      <w:bookmarkEnd w:id="1278"/>
      <w:bookmarkEnd w:id="1279"/>
    </w:p>
    <w:p w14:paraId="32464DBD" w14:textId="3BF9E031" w:rsidR="00F960D3" w:rsidRDefault="00D8676F" w:rsidP="001D4AA7">
      <w:pPr>
        <w:rPr>
          <w:rFonts w:ascii="Calibri" w:hAnsi="Calibri" w:cs="Calibri"/>
        </w:rPr>
      </w:pPr>
      <w:r>
        <w:rPr>
          <w:rFonts w:ascii="Calibri" w:hAnsi="Calibri" w:cs="Calibri"/>
        </w:rPr>
        <w:t>All the tests were successful:</w:t>
      </w:r>
    </w:p>
    <w:p w14:paraId="35B01D55" w14:textId="4C42817B" w:rsidR="006E347F" w:rsidRDefault="00D8676F" w:rsidP="001D4AA7">
      <w:pPr>
        <w:rPr>
          <w:rFonts w:ascii="Calibri" w:hAnsi="Calibri" w:cs="Calibri"/>
        </w:rPr>
      </w:pPr>
      <w:r w:rsidRPr="00D8676F">
        <w:rPr>
          <w:rFonts w:ascii="Calibri" w:hAnsi="Calibri" w:cs="Calibri"/>
          <w:noProof/>
        </w:rPr>
        <w:lastRenderedPageBreak/>
        <w:drawing>
          <wp:inline distT="0" distB="0" distL="0" distR="0" wp14:anchorId="04BCB1AF" wp14:editId="653911BD">
            <wp:extent cx="5810250" cy="2340239"/>
            <wp:effectExtent l="0" t="0" r="0" b="3175"/>
            <wp:docPr id="331537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7524" name="Picture 1" descr="A screenshot of a computer program&#10;&#10;Description automatically generated"/>
                    <pic:cNvPicPr/>
                  </pic:nvPicPr>
                  <pic:blipFill>
                    <a:blip r:embed="rId55"/>
                    <a:stretch>
                      <a:fillRect/>
                    </a:stretch>
                  </pic:blipFill>
                  <pic:spPr>
                    <a:xfrm>
                      <a:off x="0" y="0"/>
                      <a:ext cx="5811551" cy="2340763"/>
                    </a:xfrm>
                    <a:prstGeom prst="rect">
                      <a:avLst/>
                    </a:prstGeom>
                  </pic:spPr>
                </pic:pic>
              </a:graphicData>
            </a:graphic>
          </wp:inline>
        </w:drawing>
      </w:r>
    </w:p>
    <w:p w14:paraId="1B265C3C" w14:textId="12672A44" w:rsidR="006E347F" w:rsidRDefault="009B52D7" w:rsidP="009B52D7">
      <w:pPr>
        <w:pStyle w:val="Caption"/>
        <w:rPr>
          <w:rFonts w:ascii="Calibri" w:hAnsi="Calibri" w:cs="Calibri"/>
        </w:rPr>
        <w:pPrChange w:id="1283" w:author="kunnu vrma" w:date="2024-05-19T05:44:00Z" w16du:dateUtc="2024-05-19T12:44:00Z">
          <w:pPr/>
        </w:pPrChange>
      </w:pPr>
      <w:bookmarkStart w:id="1284" w:name="_Toc166994107"/>
      <w:bookmarkStart w:id="1285" w:name="_Toc166994249"/>
      <w:bookmarkStart w:id="1286" w:name="_Toc167041551"/>
      <w:ins w:id="1287" w:author="kunnu vrma" w:date="2024-05-19T05:44:00Z" w16du:dateUtc="2024-05-19T12:44:00Z">
        <w:r>
          <w:t xml:space="preserve">Figure </w:t>
        </w:r>
        <w:r>
          <w:fldChar w:fldCharType="begin"/>
        </w:r>
        <w:r>
          <w:instrText xml:space="preserve"> SEQ Figure \* ARABIC </w:instrText>
        </w:r>
      </w:ins>
      <w:r>
        <w:fldChar w:fldCharType="separate"/>
      </w:r>
      <w:ins w:id="1288" w:author="kunnu vrma" w:date="2024-05-19T20:04:00Z" w16du:dateUtc="2024-05-20T03:04:00Z">
        <w:r w:rsidR="00CB18E6">
          <w:rPr>
            <w:noProof/>
          </w:rPr>
          <w:t>48</w:t>
        </w:r>
      </w:ins>
      <w:ins w:id="1289" w:author="kunnu vrma" w:date="2024-05-19T05:44:00Z" w16du:dateUtc="2024-05-19T12:44:00Z">
        <w:r>
          <w:fldChar w:fldCharType="end"/>
        </w:r>
        <w:r>
          <w:t>: All 12/12 unit test cases were successful</w:t>
        </w:r>
      </w:ins>
      <w:bookmarkEnd w:id="1284"/>
      <w:bookmarkEnd w:id="1285"/>
      <w:bookmarkEnd w:id="1286"/>
    </w:p>
    <w:p w14:paraId="04659B67" w14:textId="31671639" w:rsidR="00454F0E" w:rsidRDefault="00454F0E" w:rsidP="00EC75E0">
      <w:pPr>
        <w:pStyle w:val="Heading3"/>
      </w:pPr>
      <w:bookmarkStart w:id="1290" w:name="_Toc166994163"/>
      <w:bookmarkStart w:id="1291" w:name="_Toc167406609"/>
      <w:r>
        <w:t>6. Integration Testing</w:t>
      </w:r>
      <w:bookmarkEnd w:id="1290"/>
      <w:bookmarkEnd w:id="1291"/>
    </w:p>
    <w:p w14:paraId="6E646FF9" w14:textId="0397728B" w:rsidR="00454F0E" w:rsidRPr="00454F0E" w:rsidRDefault="00454F0E" w:rsidP="00454F0E">
      <w:pPr>
        <w:rPr>
          <w:rFonts w:ascii="Calibri" w:hAnsi="Calibri" w:cs="Calibri"/>
        </w:rPr>
      </w:pPr>
      <w:r w:rsidRPr="00454F0E">
        <w:rPr>
          <w:rFonts w:ascii="Calibri" w:hAnsi="Calibri" w:cs="Calibri"/>
        </w:rPr>
        <w:t>Integration testing is a level of software testing where individual units or components of a software application are combined and tested as a group. The purpose of integration testing is to verify that the interactions between these units function correctly when integrated together. This type of testing helps ensure that the software components work together as expected and that the integrated system meets the specified requirements.</w:t>
      </w:r>
    </w:p>
    <w:p w14:paraId="1591B95F" w14:textId="67CA9B73" w:rsidR="00454F0E" w:rsidRPr="00F960D3" w:rsidRDefault="00454F0E" w:rsidP="00454F0E">
      <w:pPr>
        <w:rPr>
          <w:rFonts w:ascii="Calibri" w:hAnsi="Calibri" w:cs="Calibri"/>
          <w:b/>
          <w:bCs/>
        </w:rPr>
      </w:pPr>
      <w:r w:rsidRPr="00F960D3">
        <w:rPr>
          <w:rFonts w:ascii="Calibri" w:hAnsi="Calibri" w:cs="Calibri"/>
          <w:b/>
          <w:bCs/>
        </w:rPr>
        <w:t xml:space="preserve">Test Case </w:t>
      </w:r>
      <w:r w:rsidR="00D8676F">
        <w:rPr>
          <w:rFonts w:ascii="Calibri" w:hAnsi="Calibri" w:cs="Calibri"/>
          <w:b/>
          <w:bCs/>
        </w:rPr>
        <w:t>22</w:t>
      </w:r>
      <w:r w:rsidRPr="00F960D3">
        <w:rPr>
          <w:rFonts w:ascii="Calibri" w:hAnsi="Calibri" w:cs="Calibri"/>
          <w:b/>
          <w:bCs/>
        </w:rPr>
        <w:t>: Testing Home Page</w:t>
      </w:r>
    </w:p>
    <w:p w14:paraId="12813626" w14:textId="77777777" w:rsidR="00454F0E" w:rsidRPr="00454F0E" w:rsidRDefault="00454F0E" w:rsidP="00454F0E">
      <w:pPr>
        <w:rPr>
          <w:rFonts w:ascii="Calibri" w:hAnsi="Calibri" w:cs="Calibri"/>
        </w:rPr>
      </w:pPr>
      <w:r w:rsidRPr="00454F0E">
        <w:rPr>
          <w:rFonts w:ascii="Calibri" w:hAnsi="Calibri" w:cs="Calibri"/>
        </w:rPr>
        <w:t>Description: This test verifies that the home page of the application is accessible and displays the correct content.</w:t>
      </w:r>
    </w:p>
    <w:p w14:paraId="020711F8"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"Traffic Insights".</w:t>
      </w:r>
    </w:p>
    <w:p w14:paraId="02FCBCE4" w14:textId="7E3A1888" w:rsidR="00454F0E" w:rsidRDefault="00454F0E" w:rsidP="00454F0E">
      <w:pPr>
        <w:rPr>
          <w:rFonts w:ascii="Calibri" w:hAnsi="Calibri" w:cs="Calibri"/>
        </w:rPr>
      </w:pPr>
      <w:r w:rsidRPr="00454F0E">
        <w:rPr>
          <w:rFonts w:ascii="Calibri" w:hAnsi="Calibri" w:cs="Calibri"/>
          <w:noProof/>
        </w:rPr>
        <w:drawing>
          <wp:inline distT="0" distB="0" distL="0" distR="0" wp14:anchorId="47CD47E1" wp14:editId="4ACC8FB4">
            <wp:extent cx="5302523" cy="2292468"/>
            <wp:effectExtent l="0" t="0" r="0" b="0"/>
            <wp:docPr id="118668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0343" name="Picture 1" descr="A screen shot of a computer program&#10;&#10;Description automatically generated"/>
                    <pic:cNvPicPr/>
                  </pic:nvPicPr>
                  <pic:blipFill>
                    <a:blip r:embed="rId56"/>
                    <a:stretch>
                      <a:fillRect/>
                    </a:stretch>
                  </pic:blipFill>
                  <pic:spPr>
                    <a:xfrm>
                      <a:off x="0" y="0"/>
                      <a:ext cx="5302523" cy="2292468"/>
                    </a:xfrm>
                    <a:prstGeom prst="rect">
                      <a:avLst/>
                    </a:prstGeom>
                  </pic:spPr>
                </pic:pic>
              </a:graphicData>
            </a:graphic>
          </wp:inline>
        </w:drawing>
      </w:r>
    </w:p>
    <w:p w14:paraId="5BFCF102" w14:textId="22568BBB" w:rsidR="00F960D3" w:rsidRPr="00454F0E" w:rsidRDefault="009B52D7" w:rsidP="009B52D7">
      <w:pPr>
        <w:pStyle w:val="Caption"/>
        <w:rPr>
          <w:rFonts w:ascii="Calibri" w:hAnsi="Calibri" w:cs="Calibri"/>
        </w:rPr>
        <w:pPrChange w:id="1292" w:author="kunnu vrma" w:date="2024-05-19T05:50:00Z" w16du:dateUtc="2024-05-19T12:50:00Z">
          <w:pPr/>
        </w:pPrChange>
      </w:pPr>
      <w:bookmarkStart w:id="1293" w:name="_Toc166994108"/>
      <w:bookmarkStart w:id="1294" w:name="_Toc166994250"/>
      <w:bookmarkStart w:id="1295" w:name="_Toc167041552"/>
      <w:ins w:id="1296" w:author="kunnu vrma" w:date="2024-05-19T05:50:00Z" w16du:dateUtc="2024-05-19T12:50:00Z">
        <w:r>
          <w:t xml:space="preserve">Figure </w:t>
        </w:r>
        <w:r>
          <w:fldChar w:fldCharType="begin"/>
        </w:r>
        <w:r>
          <w:instrText xml:space="preserve"> SEQ Figure \* ARABIC </w:instrText>
        </w:r>
      </w:ins>
      <w:r>
        <w:fldChar w:fldCharType="separate"/>
      </w:r>
      <w:ins w:id="1297" w:author="kunnu vrma" w:date="2024-05-19T20:04:00Z" w16du:dateUtc="2024-05-20T03:04:00Z">
        <w:r w:rsidR="00CB18E6">
          <w:rPr>
            <w:noProof/>
          </w:rPr>
          <w:t>49</w:t>
        </w:r>
      </w:ins>
      <w:ins w:id="1298" w:author="kunnu vrma" w:date="2024-05-19T05:50:00Z" w16du:dateUtc="2024-05-19T12:50:00Z">
        <w:r>
          <w:fldChar w:fldCharType="end"/>
        </w:r>
        <w:r>
          <w:t xml:space="preserve">: Test Case 22 </w:t>
        </w:r>
        <w:r w:rsidR="00E71F36">
          <w:t>–</w:t>
        </w:r>
        <w:r>
          <w:t xml:space="preserve"> </w:t>
        </w:r>
        <w:r w:rsidR="00E71F36">
          <w:t xml:space="preserve">Integration testing </w:t>
        </w:r>
      </w:ins>
      <w:ins w:id="1299" w:author="kunnu vrma" w:date="2024-05-19T05:51:00Z" w16du:dateUtc="2024-05-19T12:51:00Z">
        <w:r w:rsidR="00E71F36">
          <w:t xml:space="preserve">function </w:t>
        </w:r>
      </w:ins>
      <w:ins w:id="1300" w:author="kunnu vrma" w:date="2024-05-19T05:50:00Z" w16du:dateUtc="2024-05-19T12:50:00Z">
        <w:r w:rsidR="00E71F36">
          <w:t>for home page</w:t>
        </w:r>
      </w:ins>
      <w:ins w:id="1301" w:author="kunnu vrma" w:date="2024-05-19T05:51:00Z" w16du:dateUtc="2024-05-19T12:51:00Z">
        <w:r w:rsidR="00E71F36">
          <w:t xml:space="preserve"> (successful request)</w:t>
        </w:r>
      </w:ins>
      <w:bookmarkEnd w:id="1293"/>
      <w:bookmarkEnd w:id="1294"/>
      <w:bookmarkEnd w:id="1295"/>
    </w:p>
    <w:p w14:paraId="6449197A" w14:textId="280B4106" w:rsidR="00454F0E" w:rsidRPr="00F960D3" w:rsidRDefault="00454F0E" w:rsidP="00454F0E">
      <w:pPr>
        <w:rPr>
          <w:rFonts w:ascii="Calibri" w:hAnsi="Calibri" w:cs="Calibri"/>
          <w:b/>
          <w:bCs/>
        </w:rPr>
      </w:pPr>
      <w:r w:rsidRPr="00F960D3">
        <w:rPr>
          <w:rFonts w:ascii="Calibri" w:hAnsi="Calibri" w:cs="Calibri"/>
          <w:b/>
          <w:bCs/>
        </w:rPr>
        <w:lastRenderedPageBreak/>
        <w:t>Test Case 2</w:t>
      </w:r>
      <w:r w:rsidR="00D8676F">
        <w:rPr>
          <w:rFonts w:ascii="Calibri" w:hAnsi="Calibri" w:cs="Calibri"/>
          <w:b/>
          <w:bCs/>
        </w:rPr>
        <w:t>3</w:t>
      </w:r>
      <w:r w:rsidRPr="00F960D3">
        <w:rPr>
          <w:rFonts w:ascii="Calibri" w:hAnsi="Calibri" w:cs="Calibri"/>
          <w:b/>
          <w:bCs/>
        </w:rPr>
        <w:t>: Real-Time Page</w:t>
      </w:r>
    </w:p>
    <w:p w14:paraId="63635AFA" w14:textId="77777777" w:rsidR="00454F0E" w:rsidRPr="00454F0E" w:rsidRDefault="00454F0E" w:rsidP="00454F0E">
      <w:pPr>
        <w:rPr>
          <w:rFonts w:ascii="Calibri" w:hAnsi="Calibri" w:cs="Calibri"/>
        </w:rPr>
      </w:pPr>
      <w:r w:rsidRPr="00454F0E">
        <w:rPr>
          <w:rFonts w:ascii="Calibri" w:hAnsi="Calibri" w:cs="Calibri"/>
        </w:rPr>
        <w:t>Description: This test verifies that the real-time traffic insights page is accessible and displays the correct content.</w:t>
      </w:r>
    </w:p>
    <w:p w14:paraId="75A60AC0"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"Real-Time Traffic Insights".</w:t>
      </w:r>
    </w:p>
    <w:p w14:paraId="4F7B6463" w14:textId="1F4C86C1" w:rsidR="00F960D3" w:rsidRDefault="00F960D3" w:rsidP="00454F0E">
      <w:pPr>
        <w:rPr>
          <w:rFonts w:ascii="Calibri" w:hAnsi="Calibri" w:cs="Calibri"/>
        </w:rPr>
      </w:pPr>
      <w:r w:rsidRPr="00454F0E">
        <w:rPr>
          <w:rFonts w:ascii="Calibri" w:hAnsi="Calibri" w:cs="Calibri"/>
          <w:noProof/>
        </w:rPr>
        <w:drawing>
          <wp:inline distT="0" distB="0" distL="0" distR="0" wp14:anchorId="55DA68C9" wp14:editId="36F2DC95">
            <wp:extent cx="5702593" cy="1162110"/>
            <wp:effectExtent l="0" t="0" r="0" b="0"/>
            <wp:docPr id="844727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85" name="Picture 1" descr="A screen shot of a computer&#10;&#10;Description automatically generated"/>
                    <pic:cNvPicPr/>
                  </pic:nvPicPr>
                  <pic:blipFill>
                    <a:blip r:embed="rId57"/>
                    <a:stretch>
                      <a:fillRect/>
                    </a:stretch>
                  </pic:blipFill>
                  <pic:spPr>
                    <a:xfrm>
                      <a:off x="0" y="0"/>
                      <a:ext cx="5702593" cy="1162110"/>
                    </a:xfrm>
                    <a:prstGeom prst="rect">
                      <a:avLst/>
                    </a:prstGeom>
                  </pic:spPr>
                </pic:pic>
              </a:graphicData>
            </a:graphic>
          </wp:inline>
        </w:drawing>
      </w:r>
    </w:p>
    <w:p w14:paraId="561F53CC" w14:textId="6A000CA3" w:rsidR="00454F0E" w:rsidRPr="00454F0E" w:rsidRDefault="00E71F36" w:rsidP="00E71F36">
      <w:pPr>
        <w:pStyle w:val="Caption"/>
        <w:rPr>
          <w:rFonts w:ascii="Calibri" w:hAnsi="Calibri" w:cs="Calibri"/>
        </w:rPr>
        <w:pPrChange w:id="1302" w:author="kunnu vrma" w:date="2024-05-19T05:51:00Z" w16du:dateUtc="2024-05-19T12:51:00Z">
          <w:pPr/>
        </w:pPrChange>
      </w:pPr>
      <w:bookmarkStart w:id="1303" w:name="_Toc166994109"/>
      <w:bookmarkStart w:id="1304" w:name="_Toc166994251"/>
      <w:bookmarkStart w:id="1305" w:name="_Toc167041553"/>
      <w:ins w:id="1306" w:author="kunnu vrma" w:date="2024-05-19T05:51:00Z" w16du:dateUtc="2024-05-19T12:51:00Z">
        <w:r>
          <w:t xml:space="preserve">Figure </w:t>
        </w:r>
        <w:r>
          <w:fldChar w:fldCharType="begin"/>
        </w:r>
        <w:r>
          <w:instrText xml:space="preserve"> SEQ Figure \* ARABIC </w:instrText>
        </w:r>
      </w:ins>
      <w:r>
        <w:fldChar w:fldCharType="separate"/>
      </w:r>
      <w:ins w:id="1307" w:author="kunnu vrma" w:date="2024-05-19T20:04:00Z" w16du:dateUtc="2024-05-20T03:04:00Z">
        <w:r w:rsidR="00CB18E6">
          <w:rPr>
            <w:noProof/>
          </w:rPr>
          <w:t>50</w:t>
        </w:r>
      </w:ins>
      <w:ins w:id="1308" w:author="kunnu vrma" w:date="2024-05-19T05:51:00Z" w16du:dateUtc="2024-05-19T12:51:00Z">
        <w:r>
          <w:fldChar w:fldCharType="end"/>
        </w:r>
        <w:r>
          <w:t xml:space="preserve">: </w:t>
        </w:r>
        <w:r>
          <w:t>Test Case 2</w:t>
        </w:r>
        <w:r>
          <w:t>3</w:t>
        </w:r>
        <w:r>
          <w:t xml:space="preserve"> – Integration testing function for </w:t>
        </w:r>
        <w:r>
          <w:t>Real-time insights</w:t>
        </w:r>
        <w:r>
          <w:t xml:space="preserve"> page (successful request)</w:t>
        </w:r>
      </w:ins>
      <w:bookmarkEnd w:id="1303"/>
      <w:bookmarkEnd w:id="1304"/>
      <w:bookmarkEnd w:id="1305"/>
    </w:p>
    <w:p w14:paraId="7DF75119" w14:textId="3503E128" w:rsidR="00454F0E" w:rsidRPr="00F960D3" w:rsidRDefault="00454F0E" w:rsidP="00454F0E">
      <w:pPr>
        <w:rPr>
          <w:rFonts w:ascii="Calibri" w:hAnsi="Calibri" w:cs="Calibri"/>
          <w:b/>
          <w:bCs/>
        </w:rPr>
      </w:pPr>
      <w:r w:rsidRPr="00F960D3">
        <w:rPr>
          <w:rFonts w:ascii="Calibri" w:hAnsi="Calibri" w:cs="Calibri"/>
          <w:b/>
          <w:bCs/>
        </w:rPr>
        <w:t xml:space="preserve">Test Case </w:t>
      </w:r>
      <w:r w:rsidR="00E95680" w:rsidRPr="00F960D3">
        <w:rPr>
          <w:rFonts w:ascii="Calibri" w:hAnsi="Calibri" w:cs="Calibri"/>
          <w:b/>
          <w:bCs/>
        </w:rPr>
        <w:t>2</w:t>
      </w:r>
      <w:r w:rsidR="00D8676F">
        <w:rPr>
          <w:rFonts w:ascii="Calibri" w:hAnsi="Calibri" w:cs="Calibri"/>
          <w:b/>
          <w:bCs/>
        </w:rPr>
        <w:t>4</w:t>
      </w:r>
      <w:r w:rsidRPr="00F960D3">
        <w:rPr>
          <w:rFonts w:ascii="Calibri" w:hAnsi="Calibri" w:cs="Calibri"/>
          <w:b/>
          <w:bCs/>
        </w:rPr>
        <w:t>: Historical Insights Page</w:t>
      </w:r>
    </w:p>
    <w:p w14:paraId="13EF14E9" w14:textId="77777777" w:rsidR="00454F0E" w:rsidRPr="00454F0E" w:rsidRDefault="00454F0E" w:rsidP="00454F0E">
      <w:pPr>
        <w:rPr>
          <w:rFonts w:ascii="Calibri" w:hAnsi="Calibri" w:cs="Calibri"/>
        </w:rPr>
      </w:pPr>
      <w:r w:rsidRPr="00454F0E">
        <w:rPr>
          <w:rFonts w:ascii="Calibri" w:hAnsi="Calibri" w:cs="Calibri"/>
        </w:rPr>
        <w:t>Description: This test verifies that the historical traffic insights page is accessible and displays the correct content.</w:t>
      </w:r>
    </w:p>
    <w:p w14:paraId="5601E69D"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"Historical Traffic Insights".</w:t>
      </w:r>
    </w:p>
    <w:p w14:paraId="6E229AEE" w14:textId="08689B56" w:rsidR="00454F0E" w:rsidRDefault="00454F0E" w:rsidP="00454F0E">
      <w:pPr>
        <w:rPr>
          <w:rFonts w:ascii="Calibri" w:hAnsi="Calibri" w:cs="Calibri"/>
        </w:rPr>
      </w:pPr>
      <w:r w:rsidRPr="00454F0E">
        <w:rPr>
          <w:rFonts w:ascii="Calibri" w:hAnsi="Calibri" w:cs="Calibri"/>
          <w:noProof/>
        </w:rPr>
        <w:drawing>
          <wp:inline distT="0" distB="0" distL="0" distR="0" wp14:anchorId="301BF3A8" wp14:editId="4FC5B201">
            <wp:extent cx="5874052" cy="1124008"/>
            <wp:effectExtent l="0" t="0" r="0" b="0"/>
            <wp:docPr id="1161083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132" name="Picture 1" descr="A screen shot of a computer code&#10;&#10;Description automatically generated"/>
                    <pic:cNvPicPr/>
                  </pic:nvPicPr>
                  <pic:blipFill>
                    <a:blip r:embed="rId58"/>
                    <a:stretch>
                      <a:fillRect/>
                    </a:stretch>
                  </pic:blipFill>
                  <pic:spPr>
                    <a:xfrm>
                      <a:off x="0" y="0"/>
                      <a:ext cx="5874052" cy="1124008"/>
                    </a:xfrm>
                    <a:prstGeom prst="rect">
                      <a:avLst/>
                    </a:prstGeom>
                  </pic:spPr>
                </pic:pic>
              </a:graphicData>
            </a:graphic>
          </wp:inline>
        </w:drawing>
      </w:r>
    </w:p>
    <w:p w14:paraId="30BB94D1" w14:textId="585C41FB" w:rsidR="00F960D3" w:rsidRPr="00454F0E" w:rsidRDefault="00E71F36" w:rsidP="00E71F36">
      <w:pPr>
        <w:pStyle w:val="Caption"/>
        <w:rPr>
          <w:rFonts w:ascii="Calibri" w:hAnsi="Calibri" w:cs="Calibri"/>
        </w:rPr>
        <w:pPrChange w:id="1309" w:author="kunnu vrma" w:date="2024-05-19T05:51:00Z" w16du:dateUtc="2024-05-19T12:51:00Z">
          <w:pPr/>
        </w:pPrChange>
      </w:pPr>
      <w:bookmarkStart w:id="1310" w:name="_Toc166994110"/>
      <w:bookmarkStart w:id="1311" w:name="_Toc166994252"/>
      <w:bookmarkStart w:id="1312" w:name="_Toc167041554"/>
      <w:ins w:id="1313" w:author="kunnu vrma" w:date="2024-05-19T05:51:00Z" w16du:dateUtc="2024-05-19T12:51:00Z">
        <w:r>
          <w:t xml:space="preserve">Figure </w:t>
        </w:r>
        <w:r>
          <w:fldChar w:fldCharType="begin"/>
        </w:r>
        <w:r>
          <w:instrText xml:space="preserve"> SEQ Figure \* ARABIC </w:instrText>
        </w:r>
      </w:ins>
      <w:r>
        <w:fldChar w:fldCharType="separate"/>
      </w:r>
      <w:ins w:id="1314" w:author="kunnu vrma" w:date="2024-05-19T20:04:00Z" w16du:dateUtc="2024-05-20T03:04:00Z">
        <w:r w:rsidR="00CB18E6">
          <w:rPr>
            <w:noProof/>
          </w:rPr>
          <w:t>51</w:t>
        </w:r>
      </w:ins>
      <w:ins w:id="1315" w:author="kunnu vrma" w:date="2024-05-19T05:51:00Z" w16du:dateUtc="2024-05-19T12:51:00Z">
        <w:r>
          <w:fldChar w:fldCharType="end"/>
        </w:r>
        <w:r>
          <w:t xml:space="preserve">: </w:t>
        </w:r>
      </w:ins>
      <w:ins w:id="1316" w:author="kunnu vrma" w:date="2024-05-19T05:52:00Z" w16du:dateUtc="2024-05-19T12:52:00Z">
        <w:r>
          <w:t>Test Case 2</w:t>
        </w:r>
        <w:r>
          <w:t>4</w:t>
        </w:r>
        <w:r>
          <w:t xml:space="preserve"> – Integration testing function for </w:t>
        </w:r>
        <w:r>
          <w:t>Historical Insights</w:t>
        </w:r>
        <w:r>
          <w:t xml:space="preserve"> page (successful request)</w:t>
        </w:r>
      </w:ins>
      <w:bookmarkEnd w:id="1310"/>
      <w:bookmarkEnd w:id="1311"/>
      <w:bookmarkEnd w:id="1312"/>
    </w:p>
    <w:p w14:paraId="21F9092D" w14:textId="19CA4813" w:rsidR="00454F0E" w:rsidRPr="00F960D3" w:rsidRDefault="00454F0E" w:rsidP="00454F0E">
      <w:pPr>
        <w:rPr>
          <w:rFonts w:ascii="Calibri" w:hAnsi="Calibri" w:cs="Calibri"/>
          <w:b/>
          <w:bCs/>
        </w:rPr>
      </w:pPr>
      <w:r w:rsidRPr="00F960D3">
        <w:rPr>
          <w:rFonts w:ascii="Calibri" w:hAnsi="Calibri" w:cs="Calibri"/>
          <w:b/>
          <w:bCs/>
        </w:rPr>
        <w:t xml:space="preserve">Test Case </w:t>
      </w:r>
      <w:r w:rsidR="00E95680" w:rsidRPr="00F960D3">
        <w:rPr>
          <w:rFonts w:ascii="Calibri" w:hAnsi="Calibri" w:cs="Calibri"/>
          <w:b/>
          <w:bCs/>
        </w:rPr>
        <w:t>2</w:t>
      </w:r>
      <w:r w:rsidR="00D8676F">
        <w:rPr>
          <w:rFonts w:ascii="Calibri" w:hAnsi="Calibri" w:cs="Calibri"/>
          <w:b/>
          <w:bCs/>
        </w:rPr>
        <w:t>5</w:t>
      </w:r>
      <w:r w:rsidRPr="00F960D3">
        <w:rPr>
          <w:rFonts w:ascii="Calibri" w:hAnsi="Calibri" w:cs="Calibri"/>
          <w:b/>
          <w:bCs/>
        </w:rPr>
        <w:t>: Insights POST Request</w:t>
      </w:r>
    </w:p>
    <w:p w14:paraId="69E1CBA7" w14:textId="77777777" w:rsidR="00454F0E" w:rsidRPr="00454F0E" w:rsidRDefault="00454F0E" w:rsidP="00454F0E">
      <w:pPr>
        <w:rPr>
          <w:rFonts w:ascii="Calibri" w:hAnsi="Calibri" w:cs="Calibri"/>
        </w:rPr>
      </w:pPr>
      <w:r w:rsidRPr="00454F0E">
        <w:rPr>
          <w:rFonts w:ascii="Calibri" w:hAnsi="Calibri" w:cs="Calibri"/>
        </w:rPr>
        <w:t>Description: This test verifies that the POST request to the insights endpoint returns the expected data.</w:t>
      </w:r>
    </w:p>
    <w:p w14:paraId="164EAA60"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various data fields including weather data, traffic data, alternative routes, traffic incidents, optimal departure time, and public transit data.</w:t>
      </w:r>
    </w:p>
    <w:p w14:paraId="44645C8D" w14:textId="487C7960" w:rsidR="00454F0E" w:rsidRDefault="00454F0E" w:rsidP="00454F0E">
      <w:pPr>
        <w:rPr>
          <w:ins w:id="1317" w:author="kunnu vrma" w:date="2024-05-19T05:52:00Z" w16du:dateUtc="2024-05-19T12:52:00Z"/>
          <w:rFonts w:ascii="Calibri" w:hAnsi="Calibri" w:cs="Calibri"/>
        </w:rPr>
      </w:pPr>
      <w:r w:rsidRPr="00454F0E">
        <w:rPr>
          <w:rFonts w:ascii="Calibri" w:hAnsi="Calibri" w:cs="Calibri"/>
          <w:noProof/>
        </w:rPr>
        <w:lastRenderedPageBreak/>
        <w:drawing>
          <wp:inline distT="0" distB="0" distL="0" distR="0" wp14:anchorId="6A493023" wp14:editId="54A2C242">
            <wp:extent cx="5943600" cy="2853690"/>
            <wp:effectExtent l="0" t="0" r="0" b="3810"/>
            <wp:docPr id="918640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0925" name="Picture 1" descr="A screen shot of a computer program&#10;&#10;Description automatically generated"/>
                    <pic:cNvPicPr/>
                  </pic:nvPicPr>
                  <pic:blipFill>
                    <a:blip r:embed="rId59"/>
                    <a:stretch>
                      <a:fillRect/>
                    </a:stretch>
                  </pic:blipFill>
                  <pic:spPr>
                    <a:xfrm>
                      <a:off x="0" y="0"/>
                      <a:ext cx="5943600" cy="2853690"/>
                    </a:xfrm>
                    <a:prstGeom prst="rect">
                      <a:avLst/>
                    </a:prstGeom>
                  </pic:spPr>
                </pic:pic>
              </a:graphicData>
            </a:graphic>
          </wp:inline>
        </w:drawing>
      </w:r>
    </w:p>
    <w:p w14:paraId="0D8D4E4B" w14:textId="4C5334A9" w:rsidR="00E71F36" w:rsidRPr="00454F0E" w:rsidRDefault="00E71F36" w:rsidP="00E71F36">
      <w:pPr>
        <w:pStyle w:val="Caption"/>
        <w:rPr>
          <w:rFonts w:ascii="Calibri" w:hAnsi="Calibri" w:cs="Calibri"/>
        </w:rPr>
        <w:pPrChange w:id="1318" w:author="kunnu vrma" w:date="2024-05-19T05:52:00Z" w16du:dateUtc="2024-05-19T12:52:00Z">
          <w:pPr/>
        </w:pPrChange>
      </w:pPr>
      <w:bookmarkStart w:id="1319" w:name="_Toc166994111"/>
      <w:bookmarkStart w:id="1320" w:name="_Toc166994253"/>
      <w:bookmarkStart w:id="1321" w:name="_Toc167041555"/>
      <w:ins w:id="1322" w:author="kunnu vrma" w:date="2024-05-19T05:52:00Z" w16du:dateUtc="2024-05-19T12:52:00Z">
        <w:r>
          <w:t xml:space="preserve">Figure </w:t>
        </w:r>
        <w:r>
          <w:fldChar w:fldCharType="begin"/>
        </w:r>
        <w:r>
          <w:instrText xml:space="preserve"> SEQ Figure \* ARABIC </w:instrText>
        </w:r>
      </w:ins>
      <w:r>
        <w:fldChar w:fldCharType="separate"/>
      </w:r>
      <w:ins w:id="1323" w:author="kunnu vrma" w:date="2024-05-19T20:04:00Z" w16du:dateUtc="2024-05-20T03:04:00Z">
        <w:r w:rsidR="00CB18E6">
          <w:rPr>
            <w:noProof/>
          </w:rPr>
          <w:t>52</w:t>
        </w:r>
      </w:ins>
      <w:ins w:id="1324" w:author="kunnu vrma" w:date="2024-05-19T05:52:00Z" w16du:dateUtc="2024-05-19T12:52:00Z">
        <w:r>
          <w:fldChar w:fldCharType="end"/>
        </w:r>
        <w:r>
          <w:t xml:space="preserve">: </w:t>
        </w:r>
        <w:r>
          <w:t>Test Case 2</w:t>
        </w:r>
        <w:r>
          <w:t>5</w:t>
        </w:r>
        <w:r>
          <w:t xml:space="preserve"> – Integration testing function for </w:t>
        </w:r>
        <w:r>
          <w:t>insi</w:t>
        </w:r>
      </w:ins>
      <w:ins w:id="1325" w:author="kunnu vrma" w:date="2024-05-19T05:53:00Z" w16du:dateUtc="2024-05-19T12:53:00Z">
        <w:r>
          <w:t>ghts - POST</w:t>
        </w:r>
      </w:ins>
      <w:ins w:id="1326" w:author="kunnu vrma" w:date="2024-05-19T05:52:00Z" w16du:dateUtc="2024-05-19T12:52:00Z">
        <w:r>
          <w:t xml:space="preserve"> page (successful request)</w:t>
        </w:r>
      </w:ins>
      <w:bookmarkEnd w:id="1319"/>
      <w:bookmarkEnd w:id="1320"/>
      <w:bookmarkEnd w:id="1321"/>
    </w:p>
    <w:p w14:paraId="69E574F5" w14:textId="6732BE17" w:rsidR="00454F0E" w:rsidRDefault="00454F0E" w:rsidP="00454F0E">
      <w:pPr>
        <w:rPr>
          <w:rFonts w:ascii="Calibri" w:hAnsi="Calibri" w:cs="Calibri"/>
        </w:rPr>
      </w:pPr>
      <w:r w:rsidRPr="00454F0E">
        <w:rPr>
          <w:rFonts w:ascii="Calibri" w:hAnsi="Calibri" w:cs="Calibri"/>
        </w:rPr>
        <w:t>The integration tests were designed to verify the functionality and integration of key components within the application. All test cases passed successfully, indicating that the application's components are integrated correctly and functioning as expected. Integration testing helps ensure that the application meets the specified requirements and delivers the intended functionality to end-users.</w:t>
      </w:r>
    </w:p>
    <w:p w14:paraId="7293693A" w14:textId="0CBAB73A" w:rsidR="006E347F" w:rsidRDefault="00454F0E" w:rsidP="001D4AA7">
      <w:pPr>
        <w:rPr>
          <w:rFonts w:ascii="Calibri" w:hAnsi="Calibri" w:cs="Calibri"/>
        </w:rPr>
      </w:pPr>
      <w:r>
        <w:rPr>
          <w:rFonts w:ascii="Calibri" w:hAnsi="Calibri" w:cs="Calibri"/>
        </w:rPr>
        <w:t>All 4 Integration tests passed:</w:t>
      </w:r>
    </w:p>
    <w:p w14:paraId="00CF9FE3" w14:textId="12F1343F" w:rsidR="00454F0E" w:rsidRDefault="00454F0E" w:rsidP="001D4AA7">
      <w:pPr>
        <w:rPr>
          <w:rFonts w:ascii="Calibri" w:hAnsi="Calibri" w:cs="Calibri"/>
        </w:rPr>
      </w:pPr>
      <w:r w:rsidRPr="00454F0E">
        <w:rPr>
          <w:rFonts w:ascii="Calibri" w:hAnsi="Calibri" w:cs="Calibri"/>
          <w:noProof/>
        </w:rPr>
        <w:drawing>
          <wp:inline distT="0" distB="0" distL="0" distR="0" wp14:anchorId="4A6E1BFE" wp14:editId="6685C259">
            <wp:extent cx="5943600" cy="2486025"/>
            <wp:effectExtent l="0" t="0" r="0" b="9525"/>
            <wp:docPr id="2046192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2227" name="Picture 1" descr="A screenshot of a computer program&#10;&#10;Description automatically generated"/>
                    <pic:cNvPicPr/>
                  </pic:nvPicPr>
                  <pic:blipFill>
                    <a:blip r:embed="rId60"/>
                    <a:stretch>
                      <a:fillRect/>
                    </a:stretch>
                  </pic:blipFill>
                  <pic:spPr>
                    <a:xfrm>
                      <a:off x="0" y="0"/>
                      <a:ext cx="5943600" cy="2486025"/>
                    </a:xfrm>
                    <a:prstGeom prst="rect">
                      <a:avLst/>
                    </a:prstGeom>
                  </pic:spPr>
                </pic:pic>
              </a:graphicData>
            </a:graphic>
          </wp:inline>
        </w:drawing>
      </w:r>
    </w:p>
    <w:p w14:paraId="332EAEDE" w14:textId="4BE914AF" w:rsidR="00F960D3" w:rsidRDefault="00E71F36" w:rsidP="00E71F36">
      <w:pPr>
        <w:pStyle w:val="Caption"/>
        <w:rPr>
          <w:rFonts w:ascii="Calibri" w:hAnsi="Calibri" w:cs="Calibri"/>
        </w:rPr>
        <w:pPrChange w:id="1327" w:author="kunnu vrma" w:date="2024-05-19T05:53:00Z" w16du:dateUtc="2024-05-19T12:53:00Z">
          <w:pPr/>
        </w:pPrChange>
      </w:pPr>
      <w:bookmarkStart w:id="1328" w:name="_Toc166994112"/>
      <w:bookmarkStart w:id="1329" w:name="_Toc166994254"/>
      <w:bookmarkStart w:id="1330" w:name="_Toc167041556"/>
      <w:ins w:id="1331" w:author="kunnu vrma" w:date="2024-05-19T05:53:00Z" w16du:dateUtc="2024-05-19T12:53:00Z">
        <w:r>
          <w:t xml:space="preserve">Figure </w:t>
        </w:r>
        <w:r>
          <w:fldChar w:fldCharType="begin"/>
        </w:r>
        <w:r>
          <w:instrText xml:space="preserve"> SEQ Figure \* ARABIC </w:instrText>
        </w:r>
      </w:ins>
      <w:r>
        <w:fldChar w:fldCharType="separate"/>
      </w:r>
      <w:ins w:id="1332" w:author="kunnu vrma" w:date="2024-05-19T20:04:00Z" w16du:dateUtc="2024-05-20T03:04:00Z">
        <w:r w:rsidR="00CB18E6">
          <w:rPr>
            <w:noProof/>
          </w:rPr>
          <w:t>53</w:t>
        </w:r>
      </w:ins>
      <w:ins w:id="1333" w:author="kunnu vrma" w:date="2024-05-19T05:53:00Z" w16du:dateUtc="2024-05-19T12:53:00Z">
        <w:r>
          <w:fldChar w:fldCharType="end"/>
        </w:r>
        <w:r>
          <w:t>: All 4/4 Integration tests passed</w:t>
        </w:r>
      </w:ins>
      <w:bookmarkEnd w:id="1328"/>
      <w:bookmarkEnd w:id="1329"/>
      <w:bookmarkEnd w:id="1330"/>
    </w:p>
    <w:p w14:paraId="3EF16737" w14:textId="4ED89758" w:rsidR="00042188" w:rsidRDefault="006234F3" w:rsidP="006234F3">
      <w:pPr>
        <w:pStyle w:val="Heading3"/>
      </w:pPr>
      <w:bookmarkStart w:id="1334" w:name="_Toc166994164"/>
      <w:bookmarkStart w:id="1335" w:name="_Toc167406610"/>
      <w:r>
        <w:t xml:space="preserve">7. </w:t>
      </w:r>
      <w:r w:rsidR="00042188">
        <w:t>Network Testing:</w:t>
      </w:r>
      <w:bookmarkEnd w:id="1334"/>
      <w:bookmarkEnd w:id="1335"/>
      <w:r>
        <w:t xml:space="preserve"> </w:t>
      </w:r>
    </w:p>
    <w:p w14:paraId="3CD9752A" w14:textId="28B571C9" w:rsidR="006234F3" w:rsidRDefault="006234F3" w:rsidP="001D4AA7">
      <w:pPr>
        <w:rPr>
          <w:rFonts w:ascii="Calibri" w:hAnsi="Calibri" w:cs="Calibri"/>
        </w:rPr>
      </w:pPr>
      <w:r w:rsidRPr="006234F3">
        <w:rPr>
          <w:rFonts w:ascii="Calibri" w:hAnsi="Calibri" w:cs="Calibri"/>
        </w:rPr>
        <w:t xml:space="preserve">Network testing involves assessing the performance, reliability, and security of computer networks, including both local area networks (LANs) and wide area networks (WANs). It encompasses various </w:t>
      </w:r>
      <w:r w:rsidRPr="006234F3">
        <w:rPr>
          <w:rFonts w:ascii="Calibri" w:hAnsi="Calibri" w:cs="Calibri"/>
        </w:rPr>
        <w:lastRenderedPageBreak/>
        <w:t>techniques and methodologies to evaluate different aspects of network functionality. The primary objectives of network testing are to ensure that the network infrastructure meets the requirements for data transmission, communication, and resource sharing while maintaining security and integrity.</w:t>
      </w:r>
    </w:p>
    <w:p w14:paraId="3BDD64F8" w14:textId="0DFC797B" w:rsidR="006B5EBB" w:rsidRPr="00F960D3" w:rsidRDefault="006B5EBB" w:rsidP="006B5EBB">
      <w:pPr>
        <w:rPr>
          <w:rFonts w:ascii="Calibri" w:hAnsi="Calibri" w:cs="Calibri"/>
          <w:b/>
          <w:bCs/>
        </w:rPr>
      </w:pPr>
      <w:r w:rsidRPr="00F960D3">
        <w:rPr>
          <w:rFonts w:ascii="Calibri" w:hAnsi="Calibri" w:cs="Calibri"/>
          <w:b/>
          <w:bCs/>
        </w:rPr>
        <w:t xml:space="preserve">Test Case </w:t>
      </w:r>
      <w:r>
        <w:rPr>
          <w:rFonts w:ascii="Calibri" w:hAnsi="Calibri" w:cs="Calibri"/>
          <w:b/>
          <w:bCs/>
        </w:rPr>
        <w:t>2</w:t>
      </w:r>
      <w:r w:rsidR="00D8676F">
        <w:rPr>
          <w:rFonts w:ascii="Calibri" w:hAnsi="Calibri" w:cs="Calibri"/>
          <w:b/>
          <w:bCs/>
        </w:rPr>
        <w:t>6</w:t>
      </w:r>
      <w:r>
        <w:rPr>
          <w:rFonts w:ascii="Calibri" w:hAnsi="Calibri" w:cs="Calibri"/>
          <w:b/>
          <w:bCs/>
        </w:rPr>
        <w:t xml:space="preserve"> – Test if the results are shown when the application stops.</w:t>
      </w:r>
    </w:p>
    <w:p w14:paraId="377748A6" w14:textId="347BA4A7" w:rsidR="006B5EBB" w:rsidRPr="001D4AA7" w:rsidRDefault="006B5EBB" w:rsidP="006B5EBB">
      <w:pPr>
        <w:rPr>
          <w:rFonts w:ascii="Calibri" w:hAnsi="Calibri" w:cs="Calibri"/>
        </w:rPr>
      </w:pPr>
      <w:r w:rsidRPr="001D4AA7">
        <w:rPr>
          <w:rFonts w:ascii="Calibri" w:hAnsi="Calibri" w:cs="Calibri"/>
        </w:rPr>
        <w:t xml:space="preserve">Description: This tests </w:t>
      </w:r>
      <w:r>
        <w:rPr>
          <w:rFonts w:ascii="Calibri" w:hAnsi="Calibri" w:cs="Calibri"/>
        </w:rPr>
        <w:t xml:space="preserve">whether the application still produces the result when stopped. Checking if all the pages can still work or load information even after app.py stops running. </w:t>
      </w:r>
    </w:p>
    <w:p w14:paraId="762AD7E0" w14:textId="77777777" w:rsidR="006B5EBB" w:rsidRPr="001D4AA7" w:rsidRDefault="006B5EBB" w:rsidP="006B5EBB">
      <w:pPr>
        <w:rPr>
          <w:rFonts w:ascii="Calibri" w:hAnsi="Calibri" w:cs="Calibri"/>
        </w:rPr>
      </w:pPr>
      <w:r w:rsidRPr="001D4AA7">
        <w:rPr>
          <w:rFonts w:ascii="Calibri" w:hAnsi="Calibri" w:cs="Calibri"/>
        </w:rPr>
        <w:t>Steps:</w:t>
      </w:r>
    </w:p>
    <w:p w14:paraId="64A8A8D4" w14:textId="6CE5CB97" w:rsidR="006B5EBB" w:rsidRPr="001D4AA7" w:rsidRDefault="006B5EBB" w:rsidP="006B5EBB">
      <w:pPr>
        <w:rPr>
          <w:rFonts w:ascii="Calibri" w:hAnsi="Calibri" w:cs="Calibri"/>
        </w:rPr>
      </w:pPr>
      <w:r>
        <w:rPr>
          <w:rFonts w:ascii="Calibri" w:hAnsi="Calibri" w:cs="Calibri"/>
        </w:rPr>
        <w:t>Run the app and load one of the html pages and see the working.</w:t>
      </w:r>
    </w:p>
    <w:p w14:paraId="3561C1FB" w14:textId="0CFBE170" w:rsidR="006B5EBB" w:rsidRPr="001D4AA7" w:rsidRDefault="006B5EBB" w:rsidP="006B5EBB">
      <w:pPr>
        <w:rPr>
          <w:rFonts w:ascii="Calibri" w:hAnsi="Calibri" w:cs="Calibri"/>
        </w:rPr>
      </w:pPr>
      <w:r>
        <w:rPr>
          <w:rFonts w:ascii="Calibri" w:hAnsi="Calibri" w:cs="Calibri"/>
        </w:rPr>
        <w:t>Stop the app from running and check the working again of buttons and links.</w:t>
      </w:r>
    </w:p>
    <w:p w14:paraId="025B826B" w14:textId="28E2088D" w:rsidR="006B5EBB" w:rsidRDefault="006B5EBB" w:rsidP="006B5EBB">
      <w:pPr>
        <w:rPr>
          <w:ins w:id="1336" w:author="kunnu vrma" w:date="2024-05-19T05:53:00Z" w16du:dateUtc="2024-05-19T12:53:00Z"/>
          <w:noProof/>
          <w14:ligatures w14:val="standardContextual"/>
        </w:rPr>
      </w:pPr>
      <w:r w:rsidRPr="001D4AA7">
        <w:rPr>
          <w:rFonts w:ascii="Calibri" w:hAnsi="Calibri" w:cs="Calibri"/>
        </w:rPr>
        <w:t xml:space="preserve">Expected Outcome: </w:t>
      </w:r>
      <w:r w:rsidR="00FD0E6E">
        <w:rPr>
          <w:rFonts w:ascii="Calibri" w:hAnsi="Calibri" w:cs="Calibri"/>
        </w:rPr>
        <w:t>Static Pages can be loaded from the cache, but after deleting the cache memory, no site, or insight should be displayed.</w:t>
      </w:r>
      <w:r w:rsidR="00FD0E6E" w:rsidRPr="00FD0E6E">
        <w:rPr>
          <w:noProof/>
          <w14:ligatures w14:val="standardContextual"/>
        </w:rPr>
        <w:t xml:space="preserve"> </w:t>
      </w:r>
      <w:r w:rsidR="00FD0E6E" w:rsidRPr="00FD0E6E">
        <w:rPr>
          <w:rFonts w:ascii="Calibri" w:hAnsi="Calibri" w:cs="Calibri"/>
          <w:noProof/>
        </w:rPr>
        <w:drawing>
          <wp:inline distT="0" distB="0" distL="0" distR="0" wp14:anchorId="5EF4C7B5" wp14:editId="201CEDA4">
            <wp:extent cx="5943600" cy="768350"/>
            <wp:effectExtent l="0" t="0" r="0" b="0"/>
            <wp:docPr id="1998057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57384" name="Picture 1" descr="A screen shot of a computer&#10;&#10;Description automatically generated"/>
                    <pic:cNvPicPr/>
                  </pic:nvPicPr>
                  <pic:blipFill>
                    <a:blip r:embed="rId61"/>
                    <a:stretch>
                      <a:fillRect/>
                    </a:stretch>
                  </pic:blipFill>
                  <pic:spPr>
                    <a:xfrm>
                      <a:off x="0" y="0"/>
                      <a:ext cx="5943600" cy="768350"/>
                    </a:xfrm>
                    <a:prstGeom prst="rect">
                      <a:avLst/>
                    </a:prstGeom>
                  </pic:spPr>
                </pic:pic>
              </a:graphicData>
            </a:graphic>
          </wp:inline>
        </w:drawing>
      </w:r>
    </w:p>
    <w:p w14:paraId="04DA04EA" w14:textId="6B3DE1F5" w:rsidR="00E71F36" w:rsidRDefault="00E71F36" w:rsidP="00E71F36">
      <w:pPr>
        <w:pStyle w:val="Caption"/>
        <w:rPr>
          <w:rFonts w:ascii="Calibri" w:hAnsi="Calibri" w:cs="Calibri"/>
        </w:rPr>
        <w:pPrChange w:id="1337" w:author="kunnu vrma" w:date="2024-05-19T05:53:00Z" w16du:dateUtc="2024-05-19T12:53:00Z">
          <w:pPr/>
        </w:pPrChange>
      </w:pPr>
      <w:bookmarkStart w:id="1338" w:name="_Toc166994113"/>
      <w:bookmarkStart w:id="1339" w:name="_Toc166994255"/>
      <w:bookmarkStart w:id="1340" w:name="_Toc167041557"/>
      <w:ins w:id="1341" w:author="kunnu vrma" w:date="2024-05-19T05:53:00Z" w16du:dateUtc="2024-05-19T12:53:00Z">
        <w:r>
          <w:t xml:space="preserve">Figure </w:t>
        </w:r>
        <w:r>
          <w:fldChar w:fldCharType="begin"/>
        </w:r>
        <w:r>
          <w:instrText xml:space="preserve"> SEQ Figure \* ARABIC </w:instrText>
        </w:r>
      </w:ins>
      <w:r>
        <w:fldChar w:fldCharType="separate"/>
      </w:r>
      <w:ins w:id="1342" w:author="kunnu vrma" w:date="2024-05-19T20:04:00Z" w16du:dateUtc="2024-05-20T03:04:00Z">
        <w:r w:rsidR="00CB18E6">
          <w:rPr>
            <w:noProof/>
          </w:rPr>
          <w:t>54</w:t>
        </w:r>
      </w:ins>
      <w:ins w:id="1343" w:author="kunnu vrma" w:date="2024-05-19T05:53:00Z" w16du:dateUtc="2024-05-19T12:53:00Z">
        <w:r>
          <w:fldChar w:fldCharType="end"/>
        </w:r>
        <w:r>
          <w:t xml:space="preserve">: Stopping the application from </w:t>
        </w:r>
      </w:ins>
      <w:ins w:id="1344" w:author="kunnu vrma" w:date="2024-05-19T05:54:00Z" w16du:dateUtc="2024-05-19T12:54:00Z">
        <w:r>
          <w:t>running (exit code 0)</w:t>
        </w:r>
      </w:ins>
      <w:bookmarkEnd w:id="1338"/>
      <w:bookmarkEnd w:id="1339"/>
      <w:bookmarkEnd w:id="1340"/>
    </w:p>
    <w:p w14:paraId="55F2F1BF" w14:textId="29CD2972" w:rsidR="00042188" w:rsidRDefault="00FD0E6E" w:rsidP="001D4AA7">
      <w:pPr>
        <w:rPr>
          <w:ins w:id="1345" w:author="kunnu vrma" w:date="2024-05-19T05:54:00Z" w16du:dateUtc="2024-05-19T12:54:00Z"/>
          <w:rFonts w:ascii="Calibri" w:hAnsi="Calibri" w:cs="Calibri"/>
        </w:rPr>
      </w:pPr>
      <w:r w:rsidRPr="00FD0E6E">
        <w:rPr>
          <w:rFonts w:ascii="Calibri" w:hAnsi="Calibri" w:cs="Calibri"/>
          <w:noProof/>
        </w:rPr>
        <w:drawing>
          <wp:inline distT="0" distB="0" distL="0" distR="0" wp14:anchorId="445B2726" wp14:editId="79AAA577">
            <wp:extent cx="4864100" cy="4051424"/>
            <wp:effectExtent l="0" t="0" r="0" b="6350"/>
            <wp:docPr id="213710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5200" name="Picture 1" descr="A screenshot of a computer&#10;&#10;Description automatically generated"/>
                    <pic:cNvPicPr/>
                  </pic:nvPicPr>
                  <pic:blipFill>
                    <a:blip r:embed="rId62"/>
                    <a:stretch>
                      <a:fillRect/>
                    </a:stretch>
                  </pic:blipFill>
                  <pic:spPr>
                    <a:xfrm>
                      <a:off x="0" y="0"/>
                      <a:ext cx="4865760" cy="4052807"/>
                    </a:xfrm>
                    <a:prstGeom prst="rect">
                      <a:avLst/>
                    </a:prstGeom>
                  </pic:spPr>
                </pic:pic>
              </a:graphicData>
            </a:graphic>
          </wp:inline>
        </w:drawing>
      </w:r>
    </w:p>
    <w:p w14:paraId="2956D669" w14:textId="7ADCEF3E" w:rsidR="00E71F36" w:rsidRDefault="00E71F36" w:rsidP="00E71F36">
      <w:pPr>
        <w:pStyle w:val="Caption"/>
        <w:rPr>
          <w:rFonts w:ascii="Calibri" w:hAnsi="Calibri" w:cs="Calibri"/>
        </w:rPr>
        <w:pPrChange w:id="1346" w:author="kunnu vrma" w:date="2024-05-19T05:54:00Z" w16du:dateUtc="2024-05-19T12:54:00Z">
          <w:pPr/>
        </w:pPrChange>
      </w:pPr>
      <w:bookmarkStart w:id="1347" w:name="_Toc166994114"/>
      <w:bookmarkStart w:id="1348" w:name="_Toc166994256"/>
      <w:bookmarkStart w:id="1349" w:name="_Toc167041558"/>
      <w:ins w:id="1350" w:author="kunnu vrma" w:date="2024-05-19T05:54:00Z" w16du:dateUtc="2024-05-19T12:54:00Z">
        <w:r>
          <w:lastRenderedPageBreak/>
          <w:t xml:space="preserve">Figure </w:t>
        </w:r>
        <w:r>
          <w:fldChar w:fldCharType="begin"/>
        </w:r>
        <w:r>
          <w:instrText xml:space="preserve"> SEQ Figure \* ARABIC </w:instrText>
        </w:r>
      </w:ins>
      <w:r>
        <w:fldChar w:fldCharType="separate"/>
      </w:r>
      <w:ins w:id="1351" w:author="kunnu vrma" w:date="2024-05-19T20:04:00Z" w16du:dateUtc="2024-05-20T03:04:00Z">
        <w:r w:rsidR="00CB18E6">
          <w:rPr>
            <w:noProof/>
          </w:rPr>
          <w:t>55</w:t>
        </w:r>
      </w:ins>
      <w:ins w:id="1352" w:author="kunnu vrma" w:date="2024-05-19T05:54:00Z" w16du:dateUtc="2024-05-19T12:54:00Z">
        <w:r>
          <w:fldChar w:fldCharType="end"/>
        </w:r>
        <w:r>
          <w:t>: Site cannot be reached error message when the network is broken by pausing the app.py</w:t>
        </w:r>
      </w:ins>
      <w:bookmarkEnd w:id="1347"/>
      <w:bookmarkEnd w:id="1348"/>
      <w:bookmarkEnd w:id="1349"/>
    </w:p>
    <w:p w14:paraId="43D01D9C" w14:textId="77777777" w:rsidR="00D8676F" w:rsidRDefault="00D8676F" w:rsidP="001D4AA7">
      <w:pPr>
        <w:rPr>
          <w:rFonts w:ascii="Calibri" w:hAnsi="Calibri" w:cs="Calibri"/>
        </w:rPr>
      </w:pPr>
    </w:p>
    <w:p w14:paraId="54E4AA09" w14:textId="4C206931" w:rsidR="00F935FA" w:rsidRDefault="00F935FA" w:rsidP="00EC75E0">
      <w:pPr>
        <w:pStyle w:val="Heading2"/>
      </w:pPr>
      <w:bookmarkStart w:id="1353" w:name="_Toc166994165"/>
      <w:bookmarkStart w:id="1354" w:name="_Toc167406611"/>
      <w:r>
        <w:t>2.</w:t>
      </w:r>
      <w:r w:rsidR="00F960D3">
        <w:t>8</w:t>
      </w:r>
      <w:r>
        <w:t xml:space="preserve"> </w:t>
      </w:r>
      <w:r w:rsidR="00DD7B0E">
        <w:t>Predictive Analysis</w:t>
      </w:r>
      <w:bookmarkEnd w:id="1353"/>
      <w:bookmarkEnd w:id="1354"/>
    </w:p>
    <w:p w14:paraId="68601E0D" w14:textId="77777777" w:rsidR="00DD7B0E" w:rsidRDefault="00DD7B0E" w:rsidP="00DD7B0E"/>
    <w:p w14:paraId="6E4E05A3" w14:textId="0752C5EE" w:rsidR="00DD7B0E" w:rsidRPr="00F960D3" w:rsidRDefault="00DD7B0E" w:rsidP="00DD7B0E">
      <w:pPr>
        <w:rPr>
          <w:b/>
          <w:bCs/>
        </w:rPr>
      </w:pPr>
      <w:r w:rsidRPr="00F960D3">
        <w:rPr>
          <w:b/>
          <w:bCs/>
        </w:rPr>
        <w:t>Data Overview</w:t>
      </w:r>
      <w:ins w:id="1355" w:author="kunnu vrma" w:date="2024-05-19T05:54:00Z" w16du:dateUtc="2024-05-19T12:54:00Z">
        <w:r w:rsidR="00E71F36">
          <w:rPr>
            <w:b/>
            <w:bCs/>
          </w:rPr>
          <w:t xml:space="preserve"> (Source</w:t>
        </w:r>
      </w:ins>
      <w:ins w:id="1356" w:author="kunnu vrma" w:date="2024-05-19T05:55:00Z" w16du:dateUtc="2024-05-19T12:55:00Z">
        <w:r w:rsidR="00E71F36">
          <w:rPr>
            <w:b/>
            <w:bCs/>
          </w:rPr>
          <w:t xml:space="preserve">: </w:t>
        </w:r>
        <w:r w:rsidR="00E71F36" w:rsidRPr="00E71F36">
          <w:rPr>
            <w:b/>
            <w:bCs/>
          </w:rPr>
          <w:t>https://www.kaggle.com/code/fayzaalmukharreq/traffic-congestion/notebook</w:t>
        </w:r>
        <w:r w:rsidR="00E71F36">
          <w:rPr>
            <w:b/>
            <w:bCs/>
          </w:rPr>
          <w:t>)</w:t>
        </w:r>
      </w:ins>
    </w:p>
    <w:p w14:paraId="725B48B5" w14:textId="5963402A" w:rsidR="00DD7B0E" w:rsidRPr="00F960D3" w:rsidRDefault="00DD7B0E" w:rsidP="00DD7B0E">
      <w:pPr>
        <w:rPr>
          <w:b/>
          <w:bCs/>
          <w:i/>
          <w:iCs/>
        </w:rPr>
      </w:pPr>
      <w:r w:rsidRPr="00F960D3">
        <w:rPr>
          <w:b/>
          <w:bCs/>
          <w:i/>
          <w:iCs/>
        </w:rPr>
        <w:t>Independent Variables (Features)</w:t>
      </w:r>
    </w:p>
    <w:p w14:paraId="330133A7" w14:textId="77777777" w:rsidR="00DD7B0E" w:rsidRDefault="00DD7B0E" w:rsidP="00DD7B0E">
      <w:r>
        <w:t xml:space="preserve">- </w:t>
      </w:r>
      <w:del w:id="1357" w:author="kunnu vrma" w:date="2024-05-19T19:54:00Z" w16du:dateUtc="2024-05-20T02:54:00Z">
        <w:r w:rsidDel="00D87AEF">
          <w:delText>**</w:delText>
        </w:r>
      </w:del>
      <w:r>
        <w:t>IntersectionId:</w:t>
      </w:r>
      <w:del w:id="1358" w:author="kunnu vrma" w:date="2024-05-19T19:54:00Z" w16du:dateUtc="2024-05-20T02:54:00Z">
        <w:r w:rsidDel="00D87AEF">
          <w:delText>**</w:delText>
        </w:r>
      </w:del>
      <w:r>
        <w:t xml:space="preserve"> Represents a unique intersectionID for some intersection of roads within a city.</w:t>
      </w:r>
    </w:p>
    <w:p w14:paraId="502756B9" w14:textId="77777777" w:rsidR="00DD7B0E" w:rsidRDefault="00DD7B0E" w:rsidP="00DD7B0E">
      <w:r>
        <w:t xml:space="preserve">- </w:t>
      </w:r>
      <w:del w:id="1359" w:author="kunnu vrma" w:date="2024-05-19T19:54:00Z" w16du:dateUtc="2024-05-20T02:54:00Z">
        <w:r w:rsidDel="00D87AEF">
          <w:delText>**</w:delText>
        </w:r>
      </w:del>
      <w:r>
        <w:t>Latitude:</w:t>
      </w:r>
      <w:del w:id="1360" w:author="kunnu vrma" w:date="2024-05-19T19:54:00Z" w16du:dateUtc="2024-05-20T02:54:00Z">
        <w:r w:rsidDel="00D87AEF">
          <w:delText>**</w:delText>
        </w:r>
      </w:del>
      <w:r>
        <w:t xml:space="preserve"> The latitude of the intersection.</w:t>
      </w:r>
    </w:p>
    <w:p w14:paraId="1036D4DF" w14:textId="77777777" w:rsidR="00DD7B0E" w:rsidRDefault="00DD7B0E" w:rsidP="00DD7B0E">
      <w:r>
        <w:t xml:space="preserve">- </w:t>
      </w:r>
      <w:del w:id="1361" w:author="kunnu vrma" w:date="2024-05-19T19:54:00Z" w16du:dateUtc="2024-05-20T02:54:00Z">
        <w:r w:rsidDel="00D87AEF">
          <w:delText>**</w:delText>
        </w:r>
      </w:del>
      <w:r>
        <w:t>Longitude:</w:t>
      </w:r>
      <w:del w:id="1362" w:author="kunnu vrma" w:date="2024-05-19T19:54:00Z" w16du:dateUtc="2024-05-20T02:54:00Z">
        <w:r w:rsidDel="00D87AEF">
          <w:delText>**</w:delText>
        </w:r>
      </w:del>
      <w:r>
        <w:t xml:space="preserve"> The longitude of the intersection.</w:t>
      </w:r>
    </w:p>
    <w:p w14:paraId="22912470" w14:textId="77777777" w:rsidR="00DD7B0E" w:rsidRDefault="00DD7B0E" w:rsidP="00DD7B0E">
      <w:r>
        <w:t xml:space="preserve">- </w:t>
      </w:r>
      <w:del w:id="1363" w:author="kunnu vrma" w:date="2024-05-19T19:54:00Z" w16du:dateUtc="2024-05-20T02:54:00Z">
        <w:r w:rsidDel="00D87AEF">
          <w:delText>**</w:delText>
        </w:r>
      </w:del>
      <w:r>
        <w:t>EntryStreetName:</w:t>
      </w:r>
      <w:del w:id="1364" w:author="kunnu vrma" w:date="2024-05-19T19:54:00Z" w16du:dateUtc="2024-05-20T02:54:00Z">
        <w:r w:rsidDel="00D87AEF">
          <w:delText>**</w:delText>
        </w:r>
      </w:del>
      <w:r>
        <w:t xml:space="preserve"> The street name from which the vehicle entered towards the intersection.</w:t>
      </w:r>
    </w:p>
    <w:p w14:paraId="352FA3B8" w14:textId="77777777" w:rsidR="00DD7B0E" w:rsidRDefault="00DD7B0E" w:rsidP="00DD7B0E">
      <w:r>
        <w:t xml:space="preserve">- </w:t>
      </w:r>
      <w:del w:id="1365" w:author="kunnu vrma" w:date="2024-05-19T19:54:00Z" w16du:dateUtc="2024-05-20T02:54:00Z">
        <w:r w:rsidDel="00D87AEF">
          <w:delText>**</w:delText>
        </w:r>
      </w:del>
      <w:r>
        <w:t>ExitStreetName:</w:t>
      </w:r>
      <w:del w:id="1366" w:author="kunnu vrma" w:date="2024-05-19T19:54:00Z" w16du:dateUtc="2024-05-20T02:54:00Z">
        <w:r w:rsidDel="00D87AEF">
          <w:delText>**</w:delText>
        </w:r>
      </w:del>
      <w:r>
        <w:t xml:space="preserve"> The street name to which the vehicle goes from the intersection.</w:t>
      </w:r>
    </w:p>
    <w:p w14:paraId="7FA8AB2C" w14:textId="77777777" w:rsidR="00DD7B0E" w:rsidRDefault="00DD7B0E" w:rsidP="00DD7B0E">
      <w:r>
        <w:t xml:space="preserve">- </w:t>
      </w:r>
      <w:del w:id="1367" w:author="kunnu vrma" w:date="2024-05-19T19:54:00Z" w16du:dateUtc="2024-05-20T02:54:00Z">
        <w:r w:rsidDel="00D87AEF">
          <w:delText>**</w:delText>
        </w:r>
      </w:del>
      <w:r>
        <w:t>EntryHeading:</w:t>
      </w:r>
      <w:del w:id="1368" w:author="kunnu vrma" w:date="2024-05-19T19:54:00Z" w16du:dateUtc="2024-05-20T02:54:00Z">
        <w:r w:rsidDel="00D87AEF">
          <w:delText>**</w:delText>
        </w:r>
      </w:del>
      <w:r>
        <w:t xml:space="preserve"> Direction to which the car was heading while entering the intersection.</w:t>
      </w:r>
    </w:p>
    <w:p w14:paraId="04BBB551" w14:textId="77777777" w:rsidR="00DD7B0E" w:rsidRDefault="00DD7B0E" w:rsidP="00DD7B0E">
      <w:r>
        <w:t xml:space="preserve">- </w:t>
      </w:r>
      <w:del w:id="1369" w:author="kunnu vrma" w:date="2024-05-19T19:54:00Z" w16du:dateUtc="2024-05-20T02:54:00Z">
        <w:r w:rsidDel="00D87AEF">
          <w:delText>**</w:delText>
        </w:r>
      </w:del>
      <w:r>
        <w:t>ExitHeading:</w:t>
      </w:r>
      <w:del w:id="1370" w:author="kunnu vrma" w:date="2024-05-19T19:54:00Z" w16du:dateUtc="2024-05-20T02:54:00Z">
        <w:r w:rsidDel="00D87AEF">
          <w:delText>**</w:delText>
        </w:r>
      </w:del>
      <w:r>
        <w:t xml:space="preserve"> Direction to which the car went after it went through the intersection.</w:t>
      </w:r>
    </w:p>
    <w:p w14:paraId="3027A17E" w14:textId="77777777" w:rsidR="00DD7B0E" w:rsidRDefault="00DD7B0E" w:rsidP="00DD7B0E">
      <w:r>
        <w:t xml:space="preserve">- </w:t>
      </w:r>
      <w:del w:id="1371" w:author="kunnu vrma" w:date="2024-05-19T19:54:00Z" w16du:dateUtc="2024-05-20T02:54:00Z">
        <w:r w:rsidDel="00D87AEF">
          <w:delText>**</w:delText>
        </w:r>
      </w:del>
      <w:r>
        <w:t>Hour:</w:t>
      </w:r>
      <w:del w:id="1372" w:author="kunnu vrma" w:date="2024-05-19T19:54:00Z" w16du:dateUtc="2024-05-20T02:54:00Z">
        <w:r w:rsidDel="00D87AEF">
          <w:delText>**</w:delText>
        </w:r>
      </w:del>
      <w:r>
        <w:t xml:space="preserve"> The hour of the day.</w:t>
      </w:r>
    </w:p>
    <w:p w14:paraId="7B6B3A08" w14:textId="77777777" w:rsidR="00DD7B0E" w:rsidRDefault="00DD7B0E" w:rsidP="00DD7B0E">
      <w:r>
        <w:t xml:space="preserve">- </w:t>
      </w:r>
      <w:del w:id="1373" w:author="kunnu vrma" w:date="2024-05-19T19:54:00Z" w16du:dateUtc="2024-05-20T02:54:00Z">
        <w:r w:rsidDel="00D87AEF">
          <w:delText>**</w:delText>
        </w:r>
      </w:del>
      <w:r>
        <w:t>Weekend:</w:t>
      </w:r>
      <w:del w:id="1374" w:author="kunnu vrma" w:date="2024-05-19T19:54:00Z" w16du:dateUtc="2024-05-20T02:54:00Z">
        <w:r w:rsidDel="00D87AEF">
          <w:delText>**</w:delText>
        </w:r>
      </w:del>
      <w:r>
        <w:t xml:space="preserve"> It's weekend or not.</w:t>
      </w:r>
    </w:p>
    <w:p w14:paraId="5B9E4E40" w14:textId="1D944344" w:rsidR="00DD7B0E" w:rsidRDefault="00DD7B0E" w:rsidP="00DD7B0E">
      <w:r>
        <w:t xml:space="preserve">- </w:t>
      </w:r>
      <w:del w:id="1375" w:author="kunnu vrma" w:date="2024-05-19T19:55:00Z" w16du:dateUtc="2024-05-20T02:55:00Z">
        <w:r w:rsidDel="00D87AEF">
          <w:delText>**</w:delText>
        </w:r>
      </w:del>
      <w:r>
        <w:t>Month</w:t>
      </w:r>
      <w:ins w:id="1376" w:author="kunnu vrma" w:date="2024-05-19T19:55:00Z" w16du:dateUtc="2024-05-20T02:55:00Z">
        <w:r w:rsidR="00D87AEF">
          <w:t xml:space="preserve">: </w:t>
        </w:r>
      </w:ins>
      <w:del w:id="1377" w:author="kunnu vrma" w:date="2024-05-19T19:55:00Z" w16du:dateUtc="2024-05-20T02:55:00Z">
        <w:r w:rsidDel="00D87AEF">
          <w:delText xml:space="preserve">:** </w:delText>
        </w:r>
      </w:del>
      <w:r>
        <w:t>Which Month it is.</w:t>
      </w:r>
    </w:p>
    <w:p w14:paraId="632CC524" w14:textId="1F316667" w:rsidR="00DD7B0E" w:rsidRDefault="00DD7B0E" w:rsidP="00DD7B0E">
      <w:r>
        <w:t xml:space="preserve">- </w:t>
      </w:r>
      <w:del w:id="1378" w:author="kunnu vrma" w:date="2024-05-19T19:55:00Z" w16du:dateUtc="2024-05-20T02:55:00Z">
        <w:r w:rsidDel="00D87AEF">
          <w:delText>**</w:delText>
        </w:r>
      </w:del>
      <w:r>
        <w:t>Path:</w:t>
      </w:r>
      <w:ins w:id="1379" w:author="kunnu vrma" w:date="2024-05-19T19:55:00Z" w16du:dateUtc="2024-05-20T02:55:00Z">
        <w:r w:rsidR="00D87AEF">
          <w:t xml:space="preserve"> </w:t>
        </w:r>
      </w:ins>
      <w:del w:id="1380" w:author="kunnu vrma" w:date="2024-05-19T19:55:00Z" w16du:dateUtc="2024-05-20T02:55:00Z">
        <w:r w:rsidDel="00D87AEF">
          <w:delText xml:space="preserve">** </w:delText>
        </w:r>
      </w:del>
      <w:r>
        <w:t>It is a concatenation in the format: EntryStreetName_EntryHeading ExitStreetName_ExitHeading.</w:t>
      </w:r>
    </w:p>
    <w:p w14:paraId="4793D264" w14:textId="77777777" w:rsidR="00DD7B0E" w:rsidRDefault="00DD7B0E" w:rsidP="00DD7B0E">
      <w:r>
        <w:t xml:space="preserve">- </w:t>
      </w:r>
      <w:del w:id="1381" w:author="kunnu vrma" w:date="2024-05-19T19:55:00Z" w16du:dateUtc="2024-05-20T02:55:00Z">
        <w:r w:rsidDel="00D87AEF">
          <w:delText>**</w:delText>
        </w:r>
      </w:del>
      <w:r>
        <w:t>City:</w:t>
      </w:r>
      <w:del w:id="1382" w:author="kunnu vrma" w:date="2024-05-19T19:55:00Z" w16du:dateUtc="2024-05-20T02:55:00Z">
        <w:r w:rsidDel="00D87AEF">
          <w:delText>**</w:delText>
        </w:r>
      </w:del>
      <w:r>
        <w:t xml:space="preserve"> Name of the city.</w:t>
      </w:r>
    </w:p>
    <w:p w14:paraId="0CFB17C7" w14:textId="77777777" w:rsidR="00DD7B0E" w:rsidRDefault="00DD7B0E" w:rsidP="00DD7B0E"/>
    <w:p w14:paraId="060739E3" w14:textId="39913171" w:rsidR="00DD7B0E" w:rsidRPr="00F960D3" w:rsidRDefault="00DD7B0E" w:rsidP="00DD7B0E">
      <w:pPr>
        <w:rPr>
          <w:b/>
          <w:bCs/>
          <w:i/>
          <w:iCs/>
        </w:rPr>
      </w:pPr>
      <w:r w:rsidRPr="00F960D3">
        <w:rPr>
          <w:b/>
          <w:bCs/>
          <w:i/>
          <w:iCs/>
        </w:rPr>
        <w:t>Dependent Variables (Targets)</w:t>
      </w:r>
    </w:p>
    <w:p w14:paraId="5E445DBB" w14:textId="77777777" w:rsidR="00DD7B0E" w:rsidRDefault="00DD7B0E" w:rsidP="00DD7B0E">
      <w:r>
        <w:t xml:space="preserve">- </w:t>
      </w:r>
      <w:del w:id="1383" w:author="kunnu vrma" w:date="2024-05-19T19:55:00Z" w16du:dateUtc="2024-05-20T02:55:00Z">
        <w:r w:rsidDel="00D87AEF">
          <w:delText>**</w:delText>
        </w:r>
      </w:del>
      <w:r>
        <w:t>TotalTimeStopped_p20:</w:t>
      </w:r>
      <w:del w:id="1384" w:author="kunnu vrma" w:date="2024-05-19T19:55:00Z" w16du:dateUtc="2024-05-20T02:55:00Z">
        <w:r w:rsidDel="00D87AEF">
          <w:delText>**</w:delText>
        </w:r>
      </w:del>
      <w:r>
        <w:t xml:space="preserve"> Total time for which 20% of the vehicles had to stop at an intersection.</w:t>
      </w:r>
    </w:p>
    <w:p w14:paraId="7FCCA579" w14:textId="77777777" w:rsidR="00DD7B0E" w:rsidRDefault="00DD7B0E" w:rsidP="00DD7B0E">
      <w:r>
        <w:t xml:space="preserve">- </w:t>
      </w:r>
      <w:del w:id="1385" w:author="kunnu vrma" w:date="2024-05-19T19:55:00Z" w16du:dateUtc="2024-05-20T02:55:00Z">
        <w:r w:rsidDel="00D87AEF">
          <w:delText>**</w:delText>
        </w:r>
      </w:del>
      <w:r>
        <w:t>TotalTimeStopped_p40:</w:t>
      </w:r>
      <w:del w:id="1386" w:author="kunnu vrma" w:date="2024-05-19T19:55:00Z" w16du:dateUtc="2024-05-20T02:55:00Z">
        <w:r w:rsidDel="00D87AEF">
          <w:delText>**</w:delText>
        </w:r>
      </w:del>
      <w:r>
        <w:t xml:space="preserve"> Total time for which 40% of the vehicles had to stop at an intersection.</w:t>
      </w:r>
    </w:p>
    <w:p w14:paraId="68F50B4A" w14:textId="727EA9A0" w:rsidR="00DD7B0E" w:rsidRDefault="00DD7B0E" w:rsidP="00DD7B0E">
      <w:r>
        <w:t>-</w:t>
      </w:r>
      <w:ins w:id="1387" w:author="kunnu vrma" w:date="2024-05-19T19:55:00Z" w16du:dateUtc="2024-05-20T02:55:00Z">
        <w:r w:rsidR="00D87AEF">
          <w:t xml:space="preserve"> </w:t>
        </w:r>
      </w:ins>
      <w:del w:id="1388" w:author="kunnu vrma" w:date="2024-05-19T19:55:00Z" w16du:dateUtc="2024-05-20T02:55:00Z">
        <w:r w:rsidDel="00D87AEF">
          <w:delText xml:space="preserve"> **</w:delText>
        </w:r>
      </w:del>
      <w:r>
        <w:t>TotalTimeStopped_p50:</w:t>
      </w:r>
      <w:del w:id="1389" w:author="kunnu vrma" w:date="2024-05-19T19:55:00Z" w16du:dateUtc="2024-05-20T02:55:00Z">
        <w:r w:rsidDel="00D87AEF">
          <w:delText>**</w:delText>
        </w:r>
      </w:del>
      <w:r>
        <w:t xml:space="preserve"> Total time for which 50% of the vehicles had to stop at an intersection.</w:t>
      </w:r>
    </w:p>
    <w:p w14:paraId="1BBF0B4C" w14:textId="77777777" w:rsidR="00DD7B0E" w:rsidRDefault="00DD7B0E" w:rsidP="00DD7B0E">
      <w:r>
        <w:t xml:space="preserve">- </w:t>
      </w:r>
      <w:del w:id="1390" w:author="kunnu vrma" w:date="2024-05-19T19:55:00Z" w16du:dateUtc="2024-05-20T02:55:00Z">
        <w:r w:rsidDel="00D87AEF">
          <w:delText>**</w:delText>
        </w:r>
      </w:del>
      <w:r>
        <w:t>TotalTimeStopped_p60:</w:t>
      </w:r>
      <w:del w:id="1391" w:author="kunnu vrma" w:date="2024-05-19T19:55:00Z" w16du:dateUtc="2024-05-20T02:55:00Z">
        <w:r w:rsidDel="00D87AEF">
          <w:delText>**</w:delText>
        </w:r>
      </w:del>
      <w:r>
        <w:t xml:space="preserve"> Total time for which 60% of the vehicles had to stop at an intersection.</w:t>
      </w:r>
    </w:p>
    <w:p w14:paraId="0B212E4A" w14:textId="77777777" w:rsidR="00DD7B0E" w:rsidRDefault="00DD7B0E" w:rsidP="00DD7B0E">
      <w:r>
        <w:t xml:space="preserve">- </w:t>
      </w:r>
      <w:del w:id="1392" w:author="kunnu vrma" w:date="2024-05-19T19:55:00Z" w16du:dateUtc="2024-05-20T02:55:00Z">
        <w:r w:rsidDel="00D87AEF">
          <w:delText>**</w:delText>
        </w:r>
      </w:del>
      <w:r>
        <w:t>TotalTimeStopped_p80:</w:t>
      </w:r>
      <w:del w:id="1393" w:author="kunnu vrma" w:date="2024-05-19T19:55:00Z" w16du:dateUtc="2024-05-20T02:55:00Z">
        <w:r w:rsidDel="00D87AEF">
          <w:delText>**</w:delText>
        </w:r>
      </w:del>
      <w:r>
        <w:t xml:space="preserve"> Total time for which 80% of the vehicles had to stop at an intersection.</w:t>
      </w:r>
    </w:p>
    <w:p w14:paraId="12F991E5" w14:textId="77777777" w:rsidR="00DD7B0E" w:rsidRDefault="00DD7B0E" w:rsidP="00DD7B0E">
      <w:r>
        <w:t xml:space="preserve">- </w:t>
      </w:r>
      <w:del w:id="1394" w:author="kunnu vrma" w:date="2024-05-19T19:55:00Z" w16du:dateUtc="2024-05-20T02:55:00Z">
        <w:r w:rsidDel="00D87AEF">
          <w:delText>**</w:delText>
        </w:r>
      </w:del>
      <w:r>
        <w:t>TimeFromFirstStop_p20:</w:t>
      </w:r>
      <w:del w:id="1395" w:author="kunnu vrma" w:date="2024-05-19T19:55:00Z" w16du:dateUtc="2024-05-20T02:55:00Z">
        <w:r w:rsidDel="00D87AEF">
          <w:delText>**</w:delText>
        </w:r>
      </w:del>
      <w:r>
        <w:t xml:space="preserve"> Time taken for 20% of the vehicles to stop again after crossing an intersection.</w:t>
      </w:r>
    </w:p>
    <w:p w14:paraId="0B5EBCD6" w14:textId="77777777" w:rsidR="00DD7B0E" w:rsidRDefault="00DD7B0E" w:rsidP="00DD7B0E">
      <w:r>
        <w:lastRenderedPageBreak/>
        <w:t xml:space="preserve">- </w:t>
      </w:r>
      <w:del w:id="1396" w:author="kunnu vrma" w:date="2024-05-19T19:56:00Z" w16du:dateUtc="2024-05-20T02:56:00Z">
        <w:r w:rsidDel="00CF37AA">
          <w:delText>**</w:delText>
        </w:r>
      </w:del>
      <w:r>
        <w:t>TimeFromFirstStop_p40:</w:t>
      </w:r>
      <w:del w:id="1397" w:author="kunnu vrma" w:date="2024-05-19T19:56:00Z" w16du:dateUtc="2024-05-20T02:56:00Z">
        <w:r w:rsidDel="00CF37AA">
          <w:delText>**</w:delText>
        </w:r>
      </w:del>
      <w:r>
        <w:t xml:space="preserve"> Time taken for 40% of the vehicles to stop again after crossing an intersection.</w:t>
      </w:r>
    </w:p>
    <w:p w14:paraId="4C7F0B86" w14:textId="77777777" w:rsidR="00DD7B0E" w:rsidRDefault="00DD7B0E" w:rsidP="00DD7B0E">
      <w:r>
        <w:t xml:space="preserve">- </w:t>
      </w:r>
      <w:del w:id="1398" w:author="kunnu vrma" w:date="2024-05-19T19:56:00Z" w16du:dateUtc="2024-05-20T02:56:00Z">
        <w:r w:rsidDel="00CF37AA">
          <w:delText>**</w:delText>
        </w:r>
      </w:del>
      <w:r>
        <w:t>TimeFromFirstStop_p50:</w:t>
      </w:r>
      <w:del w:id="1399" w:author="kunnu vrma" w:date="2024-05-19T19:56:00Z" w16du:dateUtc="2024-05-20T02:56:00Z">
        <w:r w:rsidDel="00CF37AA">
          <w:delText>**</w:delText>
        </w:r>
      </w:del>
      <w:r>
        <w:t xml:space="preserve"> Time taken for 50% of the vehicles to stop again after crossing an intersection.</w:t>
      </w:r>
    </w:p>
    <w:p w14:paraId="40E9ECD8" w14:textId="77777777" w:rsidR="00DD7B0E" w:rsidRDefault="00DD7B0E" w:rsidP="00DD7B0E">
      <w:r>
        <w:t xml:space="preserve">- </w:t>
      </w:r>
      <w:del w:id="1400" w:author="kunnu vrma" w:date="2024-05-19T19:56:00Z" w16du:dateUtc="2024-05-20T02:56:00Z">
        <w:r w:rsidDel="00CF37AA">
          <w:delText>**</w:delText>
        </w:r>
      </w:del>
      <w:r>
        <w:t>TimeFromFirstStop_p60:</w:t>
      </w:r>
      <w:del w:id="1401" w:author="kunnu vrma" w:date="2024-05-19T19:56:00Z" w16du:dateUtc="2024-05-20T02:56:00Z">
        <w:r w:rsidDel="00CF37AA">
          <w:delText>**</w:delText>
        </w:r>
      </w:del>
      <w:r>
        <w:t xml:space="preserve"> Time taken for 60% of the vehicles to stop again after crossing an intersection.</w:t>
      </w:r>
    </w:p>
    <w:p w14:paraId="692FFA26" w14:textId="77777777" w:rsidR="00DD7B0E" w:rsidRDefault="00DD7B0E" w:rsidP="00DD7B0E">
      <w:r>
        <w:t xml:space="preserve">- </w:t>
      </w:r>
      <w:del w:id="1402" w:author="kunnu vrma" w:date="2024-05-19T19:56:00Z" w16du:dateUtc="2024-05-20T02:56:00Z">
        <w:r w:rsidDel="00CF37AA">
          <w:delText>**</w:delText>
        </w:r>
      </w:del>
      <w:r>
        <w:t>TimeFromFirstStop_p80:</w:t>
      </w:r>
      <w:del w:id="1403" w:author="kunnu vrma" w:date="2024-05-19T19:56:00Z" w16du:dateUtc="2024-05-20T02:56:00Z">
        <w:r w:rsidDel="00CF37AA">
          <w:delText>**</w:delText>
        </w:r>
      </w:del>
      <w:r>
        <w:t xml:space="preserve"> Time taken for 80% of the vehicles to stop again after crossing an intersection.</w:t>
      </w:r>
    </w:p>
    <w:p w14:paraId="709C8248" w14:textId="34361413" w:rsidR="00DD7B0E" w:rsidRDefault="00DD7B0E" w:rsidP="00DD7B0E">
      <w:r>
        <w:t xml:space="preserve">- </w:t>
      </w:r>
      <w:del w:id="1404" w:author="kunnu vrma" w:date="2024-05-19T19:56:00Z" w16du:dateUtc="2024-05-20T02:56:00Z">
        <w:r w:rsidDel="00CF37AA">
          <w:delText>**</w:delText>
        </w:r>
      </w:del>
      <w:r>
        <w:t>DistanceToFirstStop_p20</w:t>
      </w:r>
      <w:ins w:id="1405" w:author="kunnu vrma" w:date="2024-05-19T19:56:00Z" w16du:dateUtc="2024-05-20T02:56:00Z">
        <w:r w:rsidR="00CF37AA">
          <w:t>:</w:t>
        </w:r>
      </w:ins>
      <w:del w:id="1406" w:author="kunnu vrma" w:date="2024-05-19T19:56:00Z" w16du:dateUtc="2024-05-20T02:56:00Z">
        <w:r w:rsidDel="00CF37AA">
          <w:delText>:**</w:delText>
        </w:r>
      </w:del>
      <w:r>
        <w:t xml:space="preserve"> How far before the intersection the 20% of the vehicles stopped for the first time.</w:t>
      </w:r>
    </w:p>
    <w:p w14:paraId="3F3EF560" w14:textId="77777777" w:rsidR="00DD7B0E" w:rsidRDefault="00DD7B0E" w:rsidP="00DD7B0E">
      <w:r>
        <w:t xml:space="preserve">- </w:t>
      </w:r>
      <w:del w:id="1407" w:author="kunnu vrma" w:date="2024-05-19T19:56:00Z" w16du:dateUtc="2024-05-20T02:56:00Z">
        <w:r w:rsidDel="00CF37AA">
          <w:delText>**</w:delText>
        </w:r>
      </w:del>
      <w:r>
        <w:t>DistanceToFirstStop_p40:</w:t>
      </w:r>
      <w:del w:id="1408" w:author="kunnu vrma" w:date="2024-05-19T19:56:00Z" w16du:dateUtc="2024-05-20T02:56:00Z">
        <w:r w:rsidDel="00CF37AA">
          <w:delText>**</w:delText>
        </w:r>
      </w:del>
      <w:r>
        <w:t xml:space="preserve"> How far before the intersection the 40% of the vehicles stopped for the first time.</w:t>
      </w:r>
    </w:p>
    <w:p w14:paraId="6D582908" w14:textId="77777777" w:rsidR="00DD7B0E" w:rsidRDefault="00DD7B0E" w:rsidP="00DD7B0E">
      <w:r>
        <w:t xml:space="preserve">- </w:t>
      </w:r>
      <w:del w:id="1409" w:author="kunnu vrma" w:date="2024-05-19T19:56:00Z" w16du:dateUtc="2024-05-20T02:56:00Z">
        <w:r w:rsidDel="00CF37AA">
          <w:delText>**</w:delText>
        </w:r>
      </w:del>
      <w:r>
        <w:t>DistanceToFirstStop_p50:</w:t>
      </w:r>
      <w:del w:id="1410" w:author="kunnu vrma" w:date="2024-05-19T19:57:00Z" w16du:dateUtc="2024-05-20T02:57:00Z">
        <w:r w:rsidDel="00CF37AA">
          <w:delText>**</w:delText>
        </w:r>
      </w:del>
      <w:r>
        <w:t xml:space="preserve"> How far before the intersection the 50% of the vehicles stopped for the first time.</w:t>
      </w:r>
    </w:p>
    <w:p w14:paraId="6A2B0AD8" w14:textId="77777777" w:rsidR="00DD7B0E" w:rsidRDefault="00DD7B0E" w:rsidP="00DD7B0E">
      <w:r>
        <w:t xml:space="preserve">- </w:t>
      </w:r>
      <w:del w:id="1411" w:author="kunnu vrma" w:date="2024-05-19T19:57:00Z" w16du:dateUtc="2024-05-20T02:57:00Z">
        <w:r w:rsidDel="00CF37AA">
          <w:delText>**</w:delText>
        </w:r>
      </w:del>
      <w:r>
        <w:t>DistanceToFirstStop_p60:</w:t>
      </w:r>
      <w:del w:id="1412" w:author="kunnu vrma" w:date="2024-05-19T19:57:00Z" w16du:dateUtc="2024-05-20T02:57:00Z">
        <w:r w:rsidDel="00CF37AA">
          <w:delText>**</w:delText>
        </w:r>
      </w:del>
      <w:r>
        <w:t xml:space="preserve"> How far before the intersection the 60% of the vehicles stopped for the first time.</w:t>
      </w:r>
    </w:p>
    <w:p w14:paraId="104BF2E3" w14:textId="77777777" w:rsidR="00DD7B0E" w:rsidRDefault="00DD7B0E" w:rsidP="00DD7B0E">
      <w:r>
        <w:t xml:space="preserve">- </w:t>
      </w:r>
      <w:del w:id="1413" w:author="kunnu vrma" w:date="2024-05-19T19:57:00Z" w16du:dateUtc="2024-05-20T02:57:00Z">
        <w:r w:rsidDel="00CF37AA">
          <w:delText>**</w:delText>
        </w:r>
      </w:del>
      <w:r>
        <w:t>DistanceToFirstStop_p80:</w:t>
      </w:r>
      <w:del w:id="1414" w:author="kunnu vrma" w:date="2024-05-19T19:57:00Z" w16du:dateUtc="2024-05-20T02:57:00Z">
        <w:r w:rsidDel="00CF37AA">
          <w:delText>**</w:delText>
        </w:r>
      </w:del>
      <w:r>
        <w:t xml:space="preserve"> How far before the intersection the 80% of the vehicles stopped for the first time.</w:t>
      </w:r>
    </w:p>
    <w:p w14:paraId="4CB1AFF4" w14:textId="77777777" w:rsidR="00DD7B0E" w:rsidRDefault="00DD7B0E" w:rsidP="00DD7B0E"/>
    <w:p w14:paraId="4719F9A6" w14:textId="453B49E8" w:rsidR="00DD7B0E" w:rsidRPr="00F960D3" w:rsidRDefault="00DD7B0E" w:rsidP="00DD7B0E">
      <w:pPr>
        <w:rPr>
          <w:b/>
          <w:bCs/>
          <w:i/>
          <w:iCs/>
        </w:rPr>
      </w:pPr>
      <w:r w:rsidRPr="00F960D3">
        <w:rPr>
          <w:b/>
          <w:bCs/>
          <w:i/>
          <w:iCs/>
        </w:rPr>
        <w:t xml:space="preserve">Target Output </w:t>
      </w:r>
    </w:p>
    <w:p w14:paraId="4A8B4339" w14:textId="77777777" w:rsidR="00DD7B0E" w:rsidRDefault="00DD7B0E" w:rsidP="00DD7B0E">
      <w:r>
        <w:t>- Total time stopped at an intersection, 20th, 50th, 80th percentiles and Distance between the intersection and the first place the vehicle stopped and started waiting, 20th, 50th, 80th percentiles</w:t>
      </w:r>
    </w:p>
    <w:p w14:paraId="5B9ECD74" w14:textId="77777777" w:rsidR="00DD7B0E" w:rsidRDefault="00DD7B0E" w:rsidP="00DD7B0E">
      <w:r>
        <w:t xml:space="preserve">  - </w:t>
      </w:r>
      <w:del w:id="1415" w:author="kunnu vrma" w:date="2024-05-19T19:57:00Z" w16du:dateUtc="2024-05-20T02:57:00Z">
        <w:r w:rsidDel="00CF37AA">
          <w:delText>**</w:delText>
        </w:r>
      </w:del>
      <w:r>
        <w:t>TotalTimeStopped_p20</w:t>
      </w:r>
      <w:del w:id="1416" w:author="kunnu vrma" w:date="2024-05-19T19:57:00Z" w16du:dateUtc="2024-05-20T02:57:00Z">
        <w:r w:rsidDel="00CF37AA">
          <w:delText>**</w:delText>
        </w:r>
      </w:del>
    </w:p>
    <w:p w14:paraId="763CBC9F" w14:textId="77777777" w:rsidR="00DD7B0E" w:rsidRDefault="00DD7B0E" w:rsidP="00DD7B0E">
      <w:r>
        <w:t xml:space="preserve">  - </w:t>
      </w:r>
      <w:del w:id="1417" w:author="kunnu vrma" w:date="2024-05-19T19:57:00Z" w16du:dateUtc="2024-05-20T02:57:00Z">
        <w:r w:rsidDel="00CF37AA">
          <w:delText>**</w:delText>
        </w:r>
      </w:del>
      <w:r>
        <w:t>TotalTimeStopped_p50</w:t>
      </w:r>
      <w:del w:id="1418" w:author="kunnu vrma" w:date="2024-05-19T19:57:00Z" w16du:dateUtc="2024-05-20T02:57:00Z">
        <w:r w:rsidDel="00CF37AA">
          <w:delText>**</w:delText>
        </w:r>
      </w:del>
    </w:p>
    <w:p w14:paraId="131D05AB" w14:textId="77777777" w:rsidR="00DD7B0E" w:rsidRDefault="00DD7B0E" w:rsidP="00DD7B0E">
      <w:r>
        <w:t xml:space="preserve">  - </w:t>
      </w:r>
      <w:del w:id="1419" w:author="kunnu vrma" w:date="2024-05-19T19:57:00Z" w16du:dateUtc="2024-05-20T02:57:00Z">
        <w:r w:rsidDel="00CF37AA">
          <w:delText>**</w:delText>
        </w:r>
      </w:del>
      <w:r>
        <w:t>TotalTimeStopped_p80</w:t>
      </w:r>
      <w:del w:id="1420" w:author="kunnu vrma" w:date="2024-05-19T19:57:00Z" w16du:dateUtc="2024-05-20T02:57:00Z">
        <w:r w:rsidDel="00CF37AA">
          <w:delText>**</w:delText>
        </w:r>
      </w:del>
    </w:p>
    <w:p w14:paraId="5B6F25CB" w14:textId="77777777" w:rsidR="00DD7B0E" w:rsidRDefault="00DD7B0E" w:rsidP="00DD7B0E">
      <w:r>
        <w:t xml:space="preserve">  - </w:t>
      </w:r>
      <w:del w:id="1421" w:author="kunnu vrma" w:date="2024-05-19T19:57:00Z" w16du:dateUtc="2024-05-20T02:57:00Z">
        <w:r w:rsidDel="00CF37AA">
          <w:delText>**</w:delText>
        </w:r>
      </w:del>
      <w:r>
        <w:t>DistanceToFirstStop_p20</w:t>
      </w:r>
      <w:del w:id="1422" w:author="kunnu vrma" w:date="2024-05-19T19:57:00Z" w16du:dateUtc="2024-05-20T02:57:00Z">
        <w:r w:rsidDel="00CF37AA">
          <w:delText>**</w:delText>
        </w:r>
      </w:del>
    </w:p>
    <w:p w14:paraId="5209D12F" w14:textId="77777777" w:rsidR="00DD7B0E" w:rsidRDefault="00DD7B0E" w:rsidP="00DD7B0E">
      <w:r>
        <w:t xml:space="preserve">  - </w:t>
      </w:r>
      <w:del w:id="1423" w:author="kunnu vrma" w:date="2024-05-19T19:57:00Z" w16du:dateUtc="2024-05-20T02:57:00Z">
        <w:r w:rsidDel="00CF37AA">
          <w:delText>**</w:delText>
        </w:r>
      </w:del>
      <w:r>
        <w:t>DistanceToFirstStop_p50</w:t>
      </w:r>
      <w:del w:id="1424" w:author="kunnu vrma" w:date="2024-05-19T19:57:00Z" w16du:dateUtc="2024-05-20T02:57:00Z">
        <w:r w:rsidDel="00CF37AA">
          <w:delText>**</w:delText>
        </w:r>
      </w:del>
    </w:p>
    <w:p w14:paraId="5DAADC40" w14:textId="77777777" w:rsidR="00DD7B0E" w:rsidRDefault="00DD7B0E" w:rsidP="00DD7B0E">
      <w:r>
        <w:t xml:space="preserve">  - </w:t>
      </w:r>
      <w:del w:id="1425" w:author="kunnu vrma" w:date="2024-05-19T19:57:00Z" w16du:dateUtc="2024-05-20T02:57:00Z">
        <w:r w:rsidDel="00CF37AA">
          <w:delText>**</w:delText>
        </w:r>
      </w:del>
      <w:r>
        <w:t>DistanceToFirstStop_p80</w:t>
      </w:r>
      <w:del w:id="1426" w:author="kunnu vrma" w:date="2024-05-19T19:57:00Z" w16du:dateUtc="2024-05-20T02:57:00Z">
        <w:r w:rsidDel="00CF37AA">
          <w:delText>**</w:delText>
        </w:r>
      </w:del>
    </w:p>
    <w:p w14:paraId="7ED07DD4" w14:textId="77777777" w:rsidR="00DD7B0E" w:rsidRDefault="00DD7B0E" w:rsidP="00DD7B0E"/>
    <w:p w14:paraId="6183613A" w14:textId="416C518A" w:rsidR="00DD7B0E" w:rsidRPr="008D5DD9" w:rsidRDefault="00DD7B0E" w:rsidP="00DD7B0E">
      <w:pPr>
        <w:rPr>
          <w:b/>
          <w:bCs/>
        </w:rPr>
      </w:pPr>
      <w:r w:rsidRPr="008D5DD9">
        <w:rPr>
          <w:b/>
          <w:bCs/>
        </w:rPr>
        <w:t>Data Preprocessing</w:t>
      </w:r>
    </w:p>
    <w:p w14:paraId="4C396AC4" w14:textId="4F35B6EE" w:rsidR="00DD7B0E" w:rsidRDefault="00DD7B0E" w:rsidP="00DD7B0E">
      <w:r>
        <w:t xml:space="preserve">This raw data contained information for four cities from </w:t>
      </w:r>
      <w:hyperlink r:id="rId63" w:history="1">
        <w:r w:rsidRPr="00504FF5">
          <w:rPr>
            <w:rStyle w:val="Hyperlink"/>
          </w:rPr>
          <w:t>https://www.kaggle.com/code/fayzaalmukharreq/traffic-congestion/notebook</w:t>
        </w:r>
      </w:hyperlink>
    </w:p>
    <w:p w14:paraId="062F9E4C" w14:textId="0F78C92A" w:rsidR="00DD7B0E" w:rsidRDefault="00DD7B0E" w:rsidP="00DD7B0E">
      <w:r>
        <w:lastRenderedPageBreak/>
        <w:t xml:space="preserve"> However, for this analysis, the data was filtered to focus solely on the City of Philadelphia. Following this, the dataset underwent preprocessing steps, including cleaning and visualization. Additionally, a separate dataset containing weather information for Philadelphia was preprocessed from </w:t>
      </w:r>
      <w:hyperlink r:id="rId64" w:history="1">
        <w:r w:rsidRPr="00504FF5">
          <w:rPr>
            <w:rStyle w:val="Hyperlink"/>
          </w:rPr>
          <w:t>https://www.kaggle.com/code/grzegorzlippe/import-json-weather-data</w:t>
        </w:r>
      </w:hyperlink>
    </w:p>
    <w:p w14:paraId="2BCEAA5C" w14:textId="7CBAC080" w:rsidR="00DD7B0E" w:rsidRDefault="00DD7B0E" w:rsidP="00DD7B0E">
      <w:r>
        <w:t>, cleaned, and visualized before merging it with the main dataset based on the common `Month` column. This merged dataset (`merged_df`) was then further visualized to gain insights into the relationships between different variables.</w:t>
      </w:r>
    </w:p>
    <w:p w14:paraId="3AAA929C" w14:textId="216DFEE8" w:rsidR="00F935FA" w:rsidRDefault="00DD7B0E" w:rsidP="00F935FA">
      <w:r>
        <w:t xml:space="preserve">With this information included, the Predictive Analysis Report provides a comprehensive understanding of the dataset and the preprocessing steps undertaken before building predictive models. </w:t>
      </w:r>
    </w:p>
    <w:p w14:paraId="7A56CC61" w14:textId="77777777" w:rsidR="00DD7641" w:rsidRDefault="00DD7641" w:rsidP="00F935FA"/>
    <w:p w14:paraId="669436A6" w14:textId="7FC9E2F2" w:rsidR="00DD7641" w:rsidRPr="008D5DD9" w:rsidRDefault="00DD7641" w:rsidP="00F935FA">
      <w:pPr>
        <w:rPr>
          <w:b/>
          <w:bCs/>
        </w:rPr>
      </w:pPr>
      <w:r w:rsidRPr="008D5DD9">
        <w:rPr>
          <w:b/>
          <w:bCs/>
        </w:rPr>
        <w:t>Steps taken for Predictive Analysis:</w:t>
      </w:r>
    </w:p>
    <w:p w14:paraId="2EF22863" w14:textId="18B383C8" w:rsidR="00DD7641" w:rsidRPr="00CF37AA" w:rsidRDefault="00DD7641" w:rsidP="008D5DD9">
      <w:pPr>
        <w:pStyle w:val="ListParagraph"/>
        <w:numPr>
          <w:ilvl w:val="0"/>
          <w:numId w:val="8"/>
        </w:numPr>
        <w:rPr>
          <w:b/>
          <w:bCs/>
          <w:rPrChange w:id="1427" w:author="kunnu vrma" w:date="2024-05-19T19:57:00Z" w16du:dateUtc="2024-05-20T02:57:00Z">
            <w:rPr>
              <w:b/>
              <w:bCs/>
              <w:i/>
              <w:iCs/>
            </w:rPr>
          </w:rPrChange>
        </w:rPr>
      </w:pPr>
      <w:r w:rsidRPr="00CF37AA">
        <w:rPr>
          <w:b/>
          <w:bCs/>
          <w:rPrChange w:id="1428" w:author="kunnu vrma" w:date="2024-05-19T19:57:00Z" w16du:dateUtc="2024-05-20T02:57:00Z">
            <w:rPr>
              <w:b/>
              <w:bCs/>
              <w:i/>
              <w:iCs/>
            </w:rPr>
          </w:rPrChange>
        </w:rPr>
        <w:t>Loading Data</w:t>
      </w:r>
    </w:p>
    <w:p w14:paraId="3083CB17" w14:textId="065F6082" w:rsidR="00DD7641" w:rsidRDefault="00DD7641" w:rsidP="008D5DD9">
      <w:pPr>
        <w:pStyle w:val="ListParagraph"/>
      </w:pPr>
      <w:r>
        <w:t xml:space="preserve">The predictive analysis starts by loading a dataset named merged_traffic_weather_data.csv using Pandas' read_csv function. This dataset </w:t>
      </w:r>
      <w:del w:id="1429" w:author="kunnu vrma" w:date="2024-05-19T05:56:00Z" w16du:dateUtc="2024-05-19T12:56:00Z">
        <w:r w:rsidDel="00E71F36">
          <w:delText xml:space="preserve">likely </w:delText>
        </w:r>
      </w:del>
      <w:r>
        <w:t>contains merged traffic and weather data, combining information about traffic conditions and weather conditions.</w:t>
      </w:r>
    </w:p>
    <w:p w14:paraId="2C746D4F" w14:textId="77777777" w:rsidR="008D5DD9" w:rsidRDefault="008D5DD9" w:rsidP="008D5DD9">
      <w:pPr>
        <w:pStyle w:val="ListParagraph"/>
      </w:pPr>
    </w:p>
    <w:p w14:paraId="28C27E1A" w14:textId="39D34B00" w:rsidR="00DD7641" w:rsidRPr="00CF37AA" w:rsidRDefault="00DD7641" w:rsidP="008D5DD9">
      <w:pPr>
        <w:pStyle w:val="ListParagraph"/>
        <w:numPr>
          <w:ilvl w:val="0"/>
          <w:numId w:val="8"/>
        </w:numPr>
        <w:rPr>
          <w:b/>
          <w:bCs/>
          <w:rPrChange w:id="1430" w:author="kunnu vrma" w:date="2024-05-19T19:58:00Z" w16du:dateUtc="2024-05-20T02:58:00Z">
            <w:rPr>
              <w:b/>
              <w:bCs/>
              <w:i/>
              <w:iCs/>
            </w:rPr>
          </w:rPrChange>
        </w:rPr>
      </w:pPr>
      <w:r w:rsidRPr="00CF37AA">
        <w:rPr>
          <w:b/>
          <w:bCs/>
          <w:rPrChange w:id="1431" w:author="kunnu vrma" w:date="2024-05-19T19:58:00Z" w16du:dateUtc="2024-05-20T02:58:00Z">
            <w:rPr>
              <w:b/>
              <w:bCs/>
              <w:i/>
              <w:iCs/>
            </w:rPr>
          </w:rPrChange>
        </w:rPr>
        <w:t>Feature Selection and Target Definition</w:t>
      </w:r>
    </w:p>
    <w:p w14:paraId="486C6A4F" w14:textId="77777777" w:rsidR="00DD7641" w:rsidRDefault="00DD7641" w:rsidP="008D5DD9">
      <w:pPr>
        <w:pStyle w:val="ListParagraph"/>
      </w:pPr>
      <w:r>
        <w:t>The relevant features for prediction are selected based on domain knowledge and analysis requirements. These features include:</w:t>
      </w:r>
    </w:p>
    <w:p w14:paraId="023741C1" w14:textId="77777777" w:rsidR="00DD7641" w:rsidRDefault="00DD7641" w:rsidP="008D5DD9">
      <w:pPr>
        <w:pStyle w:val="ListParagraph"/>
      </w:pPr>
      <w:r>
        <w:t>'Hour': The hour of the day when the data was recorded.</w:t>
      </w:r>
    </w:p>
    <w:p w14:paraId="1CE22F8E" w14:textId="77777777" w:rsidR="00DD7641" w:rsidRDefault="00DD7641" w:rsidP="008D5DD9">
      <w:pPr>
        <w:pStyle w:val="ListParagraph"/>
      </w:pPr>
      <w:r>
        <w:t>'Month': The month in which the data was recorded.</w:t>
      </w:r>
    </w:p>
    <w:p w14:paraId="2C471509" w14:textId="77777777" w:rsidR="00DD7641" w:rsidRDefault="00DD7641" w:rsidP="008D5DD9">
      <w:pPr>
        <w:pStyle w:val="ListParagraph"/>
      </w:pPr>
      <w:r>
        <w:t>'actual_mean_temp': The actual mean temperature recorded at the time.</w:t>
      </w:r>
    </w:p>
    <w:p w14:paraId="3DFEB876" w14:textId="77777777" w:rsidR="00DD7641" w:rsidRDefault="00DD7641" w:rsidP="008D5DD9">
      <w:pPr>
        <w:pStyle w:val="ListParagraph"/>
      </w:pPr>
      <w:r>
        <w:t>'average_precipitation': The average precipitation recorded.</w:t>
      </w:r>
    </w:p>
    <w:p w14:paraId="6FF75790" w14:textId="77777777" w:rsidR="00DD7641" w:rsidRDefault="00DD7641" w:rsidP="008D5DD9">
      <w:pPr>
        <w:pStyle w:val="ListParagraph"/>
      </w:pPr>
      <w:r>
        <w:t>'DistanceToFirstStop_p50': The distance to the first stop, representing traffic congestion.</w:t>
      </w:r>
    </w:p>
    <w:p w14:paraId="7EE72133" w14:textId="77777777" w:rsidR="00DD7641" w:rsidRDefault="00DD7641" w:rsidP="008D5DD9">
      <w:pPr>
        <w:pStyle w:val="ListParagraph"/>
      </w:pPr>
      <w:r>
        <w:t>The target variable for prediction is defined as 'TotalTimeStopped_p50', which represents the total time for which 50% of the vehicles had to stop at an intersection.</w:t>
      </w:r>
    </w:p>
    <w:p w14:paraId="330EE0F1" w14:textId="77777777" w:rsidR="00DD7641" w:rsidRDefault="00DD7641" w:rsidP="00DD7641"/>
    <w:p w14:paraId="68604E78" w14:textId="5CD85870" w:rsidR="00DD7641" w:rsidRPr="00CF37AA" w:rsidRDefault="00DD7641" w:rsidP="008D5DD9">
      <w:pPr>
        <w:pStyle w:val="ListParagraph"/>
        <w:numPr>
          <w:ilvl w:val="0"/>
          <w:numId w:val="8"/>
        </w:numPr>
        <w:rPr>
          <w:b/>
          <w:bCs/>
          <w:rPrChange w:id="1432" w:author="kunnu vrma" w:date="2024-05-19T19:58:00Z" w16du:dateUtc="2024-05-20T02:58:00Z">
            <w:rPr>
              <w:b/>
              <w:bCs/>
              <w:i/>
              <w:iCs/>
            </w:rPr>
          </w:rPrChange>
        </w:rPr>
      </w:pPr>
      <w:r w:rsidRPr="00CF37AA">
        <w:rPr>
          <w:b/>
          <w:bCs/>
          <w:rPrChange w:id="1433" w:author="kunnu vrma" w:date="2024-05-19T19:58:00Z" w16du:dateUtc="2024-05-20T02:58:00Z">
            <w:rPr>
              <w:b/>
              <w:bCs/>
              <w:i/>
              <w:iCs/>
            </w:rPr>
          </w:rPrChange>
        </w:rPr>
        <w:t>Data Splitting</w:t>
      </w:r>
    </w:p>
    <w:p w14:paraId="51AF5252" w14:textId="77777777" w:rsidR="00DD7641" w:rsidRDefault="00DD7641" w:rsidP="008D5DD9">
      <w:pPr>
        <w:pStyle w:val="ListParagraph"/>
      </w:pPr>
      <w:r>
        <w:t>The dataset is split into training and testing sets using the train_test_split function from Scikit-learn. This is done to assess the performance of the predictive models on unseen data.</w:t>
      </w:r>
    </w:p>
    <w:p w14:paraId="23ABC8DC" w14:textId="09924BA4" w:rsidR="00DD7641" w:rsidRDefault="00DD7641" w:rsidP="008D5DD9">
      <w:pPr>
        <w:pStyle w:val="ListParagraph"/>
      </w:pPr>
      <w:r>
        <w:t>80% of the data is used for training (X_train, y_train), and 20% is kept aside for testing (X_test, y_test).</w:t>
      </w:r>
    </w:p>
    <w:p w14:paraId="08930173" w14:textId="77777777" w:rsidR="008D5DD9" w:rsidRDefault="008D5DD9" w:rsidP="008D5DD9">
      <w:pPr>
        <w:pStyle w:val="ListParagraph"/>
      </w:pPr>
    </w:p>
    <w:p w14:paraId="31813CA3" w14:textId="647A252E" w:rsidR="008D5DD9" w:rsidRDefault="008D5DD9" w:rsidP="008D5DD9">
      <w:pPr>
        <w:pStyle w:val="ListParagraph"/>
      </w:pPr>
      <w:r w:rsidRPr="008D5DD9">
        <w:rPr>
          <w:noProof/>
        </w:rPr>
        <w:lastRenderedPageBreak/>
        <w:drawing>
          <wp:inline distT="0" distB="0" distL="0" distR="0" wp14:anchorId="3CF15517" wp14:editId="368776AB">
            <wp:extent cx="5943600" cy="3191510"/>
            <wp:effectExtent l="0" t="0" r="0" b="8890"/>
            <wp:docPr id="8572901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0144" name="Picture 1" descr="A computer screen shot of a program code&#10;&#10;Description automatically generated"/>
                    <pic:cNvPicPr/>
                  </pic:nvPicPr>
                  <pic:blipFill>
                    <a:blip r:embed="rId65"/>
                    <a:stretch>
                      <a:fillRect/>
                    </a:stretch>
                  </pic:blipFill>
                  <pic:spPr>
                    <a:xfrm>
                      <a:off x="0" y="0"/>
                      <a:ext cx="5943600" cy="3191510"/>
                    </a:xfrm>
                    <a:prstGeom prst="rect">
                      <a:avLst/>
                    </a:prstGeom>
                  </pic:spPr>
                </pic:pic>
              </a:graphicData>
            </a:graphic>
          </wp:inline>
        </w:drawing>
      </w:r>
    </w:p>
    <w:p w14:paraId="79A4C129" w14:textId="77777777" w:rsidR="008D5DD9" w:rsidRDefault="008D5DD9" w:rsidP="008D5DD9">
      <w:pPr>
        <w:pStyle w:val="ListParagraph"/>
        <w:rPr>
          <w:ins w:id="1434" w:author="kunnu vrma" w:date="2024-05-19T05:57:00Z" w16du:dateUtc="2024-05-19T12:57:00Z"/>
        </w:rPr>
      </w:pPr>
    </w:p>
    <w:p w14:paraId="4FE8BEBA" w14:textId="16DB0AE9" w:rsidR="00E71F36" w:rsidRDefault="00E71F36" w:rsidP="00E71F36">
      <w:pPr>
        <w:pStyle w:val="Caption"/>
        <w:rPr>
          <w:ins w:id="1435" w:author="kunnu vrma" w:date="2024-05-19T05:58:00Z" w16du:dateUtc="2024-05-19T12:58:00Z"/>
        </w:rPr>
      </w:pPr>
      <w:bookmarkStart w:id="1436" w:name="_Toc166994115"/>
      <w:bookmarkStart w:id="1437" w:name="_Toc166994257"/>
      <w:bookmarkStart w:id="1438" w:name="_Toc167041559"/>
      <w:ins w:id="1439" w:author="kunnu vrma" w:date="2024-05-19T05:57:00Z" w16du:dateUtc="2024-05-19T12:57:00Z">
        <w:r>
          <w:t xml:space="preserve">Figure </w:t>
        </w:r>
        <w:r>
          <w:fldChar w:fldCharType="begin"/>
        </w:r>
        <w:r>
          <w:instrText xml:space="preserve"> SEQ Figure \* ARABIC </w:instrText>
        </w:r>
      </w:ins>
      <w:r>
        <w:fldChar w:fldCharType="separate"/>
      </w:r>
      <w:ins w:id="1440" w:author="kunnu vrma" w:date="2024-05-19T20:04:00Z" w16du:dateUtc="2024-05-20T03:04:00Z">
        <w:r w:rsidR="00CB18E6">
          <w:rPr>
            <w:noProof/>
          </w:rPr>
          <w:t>56</w:t>
        </w:r>
      </w:ins>
      <w:ins w:id="1441" w:author="kunnu vrma" w:date="2024-05-19T05:57:00Z" w16du:dateUtc="2024-05-19T12:57:00Z">
        <w:r>
          <w:fldChar w:fldCharType="end"/>
        </w:r>
        <w:r>
          <w:t xml:space="preserve">: </w:t>
        </w:r>
      </w:ins>
      <w:ins w:id="1442" w:author="kunnu vrma" w:date="2024-05-19T05:58:00Z" w16du:dateUtc="2024-05-19T12:58:00Z">
        <w:r>
          <w:t>Loading, Sampling, and Data Splitting</w:t>
        </w:r>
        <w:bookmarkEnd w:id="1436"/>
        <w:bookmarkEnd w:id="1437"/>
        <w:bookmarkEnd w:id="1438"/>
      </w:ins>
    </w:p>
    <w:p w14:paraId="51CA518F" w14:textId="0454DCA4" w:rsidR="00E71F36" w:rsidRPr="00E71F36" w:rsidRDefault="00E71F36" w:rsidP="00E71F36">
      <w:pPr>
        <w:rPr>
          <w:ins w:id="1443" w:author="kunnu vrma" w:date="2024-05-19T05:56:00Z" w16du:dateUtc="2024-05-19T12:56:00Z"/>
        </w:rPr>
        <w:pPrChange w:id="1444" w:author="kunnu vrma" w:date="2024-05-19T05:58:00Z" w16du:dateUtc="2024-05-19T12:58:00Z">
          <w:pPr>
            <w:pStyle w:val="ListParagraph"/>
          </w:pPr>
        </w:pPrChange>
      </w:pPr>
      <w:ins w:id="1445" w:author="kunnu vrma" w:date="2024-05-19T05:58:00Z" w16du:dateUtc="2024-05-19T12:58:00Z">
        <w:r>
          <w:t>Loading dataset (merged_df), sampling that dataset (to reduce the actual size and increase the training speed</w:t>
        </w:r>
      </w:ins>
      <w:ins w:id="1446" w:author="kunnu vrma" w:date="2024-05-19T05:59:00Z" w16du:dateUtc="2024-05-19T12:59:00Z">
        <w:r>
          <w:t xml:space="preserve"> of the model</w:t>
        </w:r>
      </w:ins>
      <w:ins w:id="1447" w:author="kunnu vrma" w:date="2024-05-19T05:58:00Z" w16du:dateUtc="2024-05-19T12:58:00Z">
        <w:r>
          <w:t>), defining the target feature</w:t>
        </w:r>
      </w:ins>
      <w:ins w:id="1448" w:author="kunnu vrma" w:date="2024-05-19T05:59:00Z" w16du:dateUtc="2024-05-19T12:59:00Z">
        <w:r>
          <w:t>, and printing the size of training and test set</w:t>
        </w:r>
      </w:ins>
    </w:p>
    <w:p w14:paraId="5355DA52" w14:textId="77777777" w:rsidR="00E71F36" w:rsidRDefault="00E71F36" w:rsidP="008D5DD9">
      <w:pPr>
        <w:pStyle w:val="ListParagraph"/>
      </w:pPr>
    </w:p>
    <w:p w14:paraId="78BB6600" w14:textId="10457378" w:rsidR="00DD7641" w:rsidRPr="00CF37AA" w:rsidRDefault="00DD7641" w:rsidP="008D5DD9">
      <w:pPr>
        <w:pStyle w:val="ListParagraph"/>
        <w:numPr>
          <w:ilvl w:val="0"/>
          <w:numId w:val="8"/>
        </w:numPr>
        <w:rPr>
          <w:b/>
          <w:bCs/>
          <w:rPrChange w:id="1449" w:author="kunnu vrma" w:date="2024-05-19T19:59:00Z" w16du:dateUtc="2024-05-20T02:59:00Z">
            <w:rPr>
              <w:b/>
              <w:bCs/>
              <w:i/>
              <w:iCs/>
            </w:rPr>
          </w:rPrChange>
        </w:rPr>
      </w:pPr>
      <w:r w:rsidRPr="00CF37AA">
        <w:rPr>
          <w:b/>
          <w:bCs/>
          <w:rPrChange w:id="1450" w:author="kunnu vrma" w:date="2024-05-19T19:59:00Z" w16du:dateUtc="2024-05-20T02:59:00Z">
            <w:rPr>
              <w:b/>
              <w:bCs/>
              <w:i/>
              <w:iCs/>
            </w:rPr>
          </w:rPrChange>
        </w:rPr>
        <w:t>Linear Regression Model</w:t>
      </w:r>
    </w:p>
    <w:p w14:paraId="17257ECA" w14:textId="0980B51C" w:rsidR="005B3B9A" w:rsidRDefault="005B3B9A" w:rsidP="008D5DD9">
      <w:pPr>
        <w:pStyle w:val="ListParagraph"/>
        <w:rPr>
          <w:ins w:id="1451" w:author="kunnu vrma" w:date="2024-05-19T15:37:00Z" w16du:dateUtc="2024-05-19T22:37:00Z"/>
        </w:rPr>
      </w:pPr>
      <w:ins w:id="1452" w:author="kunnu vrma" w:date="2024-05-19T15:38:00Z" w16du:dateUtc="2024-05-19T22:38:00Z">
        <w:r>
          <w:t xml:space="preserve">A Linear Regression Model is a machine learning statistical model/tool </w:t>
        </w:r>
      </w:ins>
      <w:ins w:id="1453" w:author="kunnu vrma" w:date="2024-05-19T15:39:00Z" w16du:dateUtc="2024-05-19T22:39:00Z">
        <w:r>
          <w:t xml:space="preserve">which is used to develop </w:t>
        </w:r>
      </w:ins>
      <w:ins w:id="1454" w:author="kunnu vrma" w:date="2024-05-19T15:40:00Z" w16du:dateUtc="2024-05-19T22:40:00Z">
        <w:r>
          <w:t xml:space="preserve">a </w:t>
        </w:r>
      </w:ins>
      <w:ins w:id="1455" w:author="kunnu vrma" w:date="2024-05-19T15:39:00Z" w16du:dateUtc="2024-05-19T22:39:00Z">
        <w:r>
          <w:t>r</w:t>
        </w:r>
      </w:ins>
      <w:ins w:id="1456" w:author="kunnu vrma" w:date="2024-05-19T15:40:00Z" w16du:dateUtc="2024-05-19T22:40:00Z">
        <w:r>
          <w:t>elationship between target variable (dependent variable) and one or more independent variables</w:t>
        </w:r>
      </w:ins>
      <w:ins w:id="1457" w:author="kunnu vrma" w:date="2024-05-19T15:41:00Z" w16du:dateUtc="2024-05-19T22:41:00Z">
        <w:r>
          <w:t>. This model develops a linear equation showing how the dependent variable changes when the independent variables are changed</w:t>
        </w:r>
      </w:ins>
      <w:ins w:id="1458" w:author="kunnu vrma" w:date="2024-05-19T15:42:00Z" w16du:dateUtc="2024-05-19T22:42:00Z">
        <w:r>
          <w:t xml:space="preserve"> and thus predicting that target/dependent variable.</w:t>
        </w:r>
      </w:ins>
    </w:p>
    <w:p w14:paraId="48450DE7" w14:textId="5240B325" w:rsidR="00DD7641" w:rsidRDefault="00DD7641" w:rsidP="008D5DD9">
      <w:pPr>
        <w:pStyle w:val="ListParagraph"/>
      </w:pPr>
      <w:r>
        <w:t>A linear regression model is initialized using LinearRegression from Scikit-learn.</w:t>
      </w:r>
    </w:p>
    <w:p w14:paraId="5FA85F29" w14:textId="409340F9" w:rsidR="00DD7641" w:rsidDel="00E0013A" w:rsidRDefault="00DD7641" w:rsidP="008D5DD9">
      <w:pPr>
        <w:pStyle w:val="ListParagraph"/>
        <w:rPr>
          <w:del w:id="1459" w:author="kunnu vrma" w:date="2024-05-19T06:06:00Z" w16du:dateUtc="2024-05-19T13:06:00Z"/>
        </w:rPr>
      </w:pPr>
      <w:r>
        <w:t>The model is trained on the training data using the fit method, where it learns the relationship between the selected features and the target variable.</w:t>
      </w:r>
    </w:p>
    <w:p w14:paraId="6B146EB4" w14:textId="77777777" w:rsidR="008D5DD9" w:rsidRDefault="008D5DD9" w:rsidP="00E0013A">
      <w:pPr>
        <w:pStyle w:val="ListParagraph"/>
      </w:pPr>
    </w:p>
    <w:p w14:paraId="1D8CBDD5" w14:textId="598EF5EA" w:rsidR="008D5DD9" w:rsidRDefault="008D5DD9" w:rsidP="008D5DD9">
      <w:pPr>
        <w:pStyle w:val="ListParagraph"/>
      </w:pPr>
      <w:r w:rsidRPr="008D5DD9">
        <w:rPr>
          <w:noProof/>
        </w:rPr>
        <w:lastRenderedPageBreak/>
        <w:drawing>
          <wp:inline distT="0" distB="0" distL="0" distR="0" wp14:anchorId="5C7CF134" wp14:editId="5C93C465">
            <wp:extent cx="5943600" cy="3561080"/>
            <wp:effectExtent l="0" t="0" r="0" b="1270"/>
            <wp:docPr id="166575823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8236" name="Picture 1" descr="A computer screen with white text&#10;&#10;Description automatically generated"/>
                    <pic:cNvPicPr/>
                  </pic:nvPicPr>
                  <pic:blipFill>
                    <a:blip r:embed="rId66"/>
                    <a:stretch>
                      <a:fillRect/>
                    </a:stretch>
                  </pic:blipFill>
                  <pic:spPr>
                    <a:xfrm>
                      <a:off x="0" y="0"/>
                      <a:ext cx="5943600" cy="3561080"/>
                    </a:xfrm>
                    <a:prstGeom prst="rect">
                      <a:avLst/>
                    </a:prstGeom>
                  </pic:spPr>
                </pic:pic>
              </a:graphicData>
            </a:graphic>
          </wp:inline>
        </w:drawing>
      </w:r>
    </w:p>
    <w:p w14:paraId="18C6B325" w14:textId="77777777" w:rsidR="008D5DD9" w:rsidRDefault="008D5DD9" w:rsidP="008D5DD9">
      <w:pPr>
        <w:pStyle w:val="ListParagraph"/>
        <w:rPr>
          <w:ins w:id="1460" w:author="kunnu vrma" w:date="2024-05-19T06:07:00Z" w16du:dateUtc="2024-05-19T13:07:00Z"/>
        </w:rPr>
      </w:pPr>
    </w:p>
    <w:p w14:paraId="7876D5BB" w14:textId="041619A3" w:rsidR="00E0013A" w:rsidRDefault="00E0013A" w:rsidP="00E0013A">
      <w:pPr>
        <w:pStyle w:val="Caption"/>
        <w:rPr>
          <w:ins w:id="1461" w:author="kunnu vrma" w:date="2024-05-19T06:07:00Z" w16du:dateUtc="2024-05-19T13:07:00Z"/>
        </w:rPr>
        <w:pPrChange w:id="1462" w:author="kunnu vrma" w:date="2024-05-19T06:07:00Z" w16du:dateUtc="2024-05-19T13:07:00Z">
          <w:pPr>
            <w:pStyle w:val="ListParagraph"/>
          </w:pPr>
        </w:pPrChange>
      </w:pPr>
      <w:bookmarkStart w:id="1463" w:name="_Toc166994116"/>
      <w:bookmarkStart w:id="1464" w:name="_Toc166994258"/>
      <w:bookmarkStart w:id="1465" w:name="_Toc167041560"/>
      <w:ins w:id="1466" w:author="kunnu vrma" w:date="2024-05-19T06:07:00Z" w16du:dateUtc="2024-05-19T13:07:00Z">
        <w:r>
          <w:t xml:space="preserve">Figure </w:t>
        </w:r>
        <w:r>
          <w:fldChar w:fldCharType="begin"/>
        </w:r>
        <w:r>
          <w:instrText xml:space="preserve"> SEQ Figure \* ARABIC </w:instrText>
        </w:r>
      </w:ins>
      <w:r>
        <w:fldChar w:fldCharType="separate"/>
      </w:r>
      <w:ins w:id="1467" w:author="kunnu vrma" w:date="2024-05-19T20:04:00Z" w16du:dateUtc="2024-05-20T03:04:00Z">
        <w:r w:rsidR="00CB18E6">
          <w:rPr>
            <w:noProof/>
          </w:rPr>
          <w:t>57</w:t>
        </w:r>
      </w:ins>
      <w:ins w:id="1468" w:author="kunnu vrma" w:date="2024-05-19T06:07:00Z" w16du:dateUtc="2024-05-19T13:07:00Z">
        <w:r>
          <w:fldChar w:fldCharType="end"/>
        </w:r>
        <w:r>
          <w:t>: Training Linear</w:t>
        </w:r>
      </w:ins>
      <w:ins w:id="1469" w:author="kunnu vrma" w:date="2024-05-19T06:08:00Z" w16du:dateUtc="2024-05-19T13:08:00Z">
        <w:r>
          <w:t xml:space="preserve"> Regression Model on the training data and calculating error</w:t>
        </w:r>
      </w:ins>
      <w:bookmarkEnd w:id="1463"/>
      <w:bookmarkEnd w:id="1464"/>
      <w:bookmarkEnd w:id="1465"/>
    </w:p>
    <w:p w14:paraId="3627DDB9" w14:textId="77777777" w:rsidR="00E0013A" w:rsidRDefault="00E0013A" w:rsidP="008D5DD9">
      <w:pPr>
        <w:pStyle w:val="ListParagraph"/>
      </w:pPr>
    </w:p>
    <w:p w14:paraId="38904BB2" w14:textId="44205F4F" w:rsidR="00DD7641" w:rsidRPr="00CF37AA" w:rsidRDefault="00DD7641" w:rsidP="008D5DD9">
      <w:pPr>
        <w:pStyle w:val="ListParagraph"/>
        <w:numPr>
          <w:ilvl w:val="0"/>
          <w:numId w:val="8"/>
        </w:numPr>
        <w:rPr>
          <w:b/>
          <w:bCs/>
          <w:rPrChange w:id="1470" w:author="kunnu vrma" w:date="2024-05-19T19:59:00Z" w16du:dateUtc="2024-05-20T02:59:00Z">
            <w:rPr>
              <w:b/>
              <w:bCs/>
              <w:i/>
              <w:iCs/>
            </w:rPr>
          </w:rPrChange>
        </w:rPr>
      </w:pPr>
      <w:r w:rsidRPr="00CF37AA">
        <w:rPr>
          <w:b/>
          <w:bCs/>
          <w:rPrChange w:id="1471" w:author="kunnu vrma" w:date="2024-05-19T19:59:00Z" w16du:dateUtc="2024-05-20T02:59:00Z">
            <w:rPr>
              <w:b/>
              <w:bCs/>
              <w:i/>
              <w:iCs/>
            </w:rPr>
          </w:rPrChange>
        </w:rPr>
        <w:t>Model Evaluation</w:t>
      </w:r>
      <w:ins w:id="1472" w:author="kunnu vrma" w:date="2024-05-19T20:00:00Z" w16du:dateUtc="2024-05-20T03:00:00Z">
        <w:r w:rsidR="00CF37AA">
          <w:rPr>
            <w:b/>
            <w:bCs/>
          </w:rPr>
          <w:t xml:space="preserve"> (Linear Regression Model)</w:t>
        </w:r>
      </w:ins>
    </w:p>
    <w:p w14:paraId="7B890EF3" w14:textId="2853A55D" w:rsidR="00C904FB" w:rsidRDefault="00C904FB" w:rsidP="008D5DD9">
      <w:pPr>
        <w:pStyle w:val="ListParagraph"/>
        <w:rPr>
          <w:ins w:id="1473" w:author="kunnu vrma" w:date="2024-05-19T15:44:00Z" w16du:dateUtc="2024-05-19T22:44:00Z"/>
        </w:rPr>
      </w:pPr>
      <w:ins w:id="1474" w:author="kunnu vrma" w:date="2024-05-19T15:43:00Z" w16du:dateUtc="2024-05-19T22:43:00Z">
        <w:r>
          <w:t xml:space="preserve">MAE (Mean Absolute Error): </w:t>
        </w:r>
      </w:ins>
      <w:ins w:id="1475" w:author="kunnu vrma" w:date="2024-05-19T15:44:00Z" w16du:dateUtc="2024-05-19T22:44:00Z">
        <w:r>
          <w:t>This</w:t>
        </w:r>
        <w:r w:rsidRPr="00C904FB">
          <w:t xml:space="preserve"> measures the average absolute difference between the predicted values and the actual values in a dataset</w:t>
        </w:r>
        <w:r>
          <w:t>, therefore the more the mae the more the error rate, and the poorer the prediction.</w:t>
        </w:r>
      </w:ins>
    </w:p>
    <w:p w14:paraId="0131C661" w14:textId="3377A36F" w:rsidR="00C904FB" w:rsidRDefault="00C904FB" w:rsidP="008D5DD9">
      <w:pPr>
        <w:pStyle w:val="ListParagraph"/>
        <w:rPr>
          <w:ins w:id="1476" w:author="kunnu vrma" w:date="2024-05-19T15:45:00Z" w16du:dateUtc="2024-05-19T22:45:00Z"/>
        </w:rPr>
      </w:pPr>
      <w:ins w:id="1477" w:author="kunnu vrma" w:date="2024-05-19T15:44:00Z" w16du:dateUtc="2024-05-19T22:44:00Z">
        <w:r>
          <w:t>RMSE (</w:t>
        </w:r>
      </w:ins>
      <w:ins w:id="1478" w:author="kunnu vrma" w:date="2024-05-19T15:45:00Z" w16du:dateUtc="2024-05-19T22:45:00Z">
        <w:r>
          <w:t xml:space="preserve">Root Mean Squared Error): </w:t>
        </w:r>
        <w:r w:rsidRPr="00C904FB">
          <w:t>The RMSE is the square root of the average squared difference between predicted values and actual values.</w:t>
        </w:r>
        <w:r>
          <w:t xml:space="preserve"> This is eas</w:t>
        </w:r>
      </w:ins>
      <w:ins w:id="1479" w:author="kunnu vrma" w:date="2024-05-19T15:46:00Z" w16du:dateUtc="2024-05-19T22:46:00Z">
        <w:r>
          <w:t>ier to optimize, the more this error, the worse the prediction.</w:t>
        </w:r>
      </w:ins>
    </w:p>
    <w:p w14:paraId="353CC8EF" w14:textId="77777777" w:rsidR="00C904FB" w:rsidRDefault="00C904FB" w:rsidP="008D5DD9">
      <w:pPr>
        <w:pStyle w:val="ListParagraph"/>
        <w:rPr>
          <w:ins w:id="1480" w:author="kunnu vrma" w:date="2024-05-19T15:43:00Z" w16du:dateUtc="2024-05-19T22:43:00Z"/>
        </w:rPr>
      </w:pPr>
    </w:p>
    <w:p w14:paraId="7714EE63" w14:textId="4BE717CE" w:rsidR="00DD7641" w:rsidRDefault="00DD7641" w:rsidP="008D5DD9">
      <w:pPr>
        <w:pStyle w:val="ListParagraph"/>
      </w:pPr>
      <w:r>
        <w:t>Mean Absolute Error (MAE) and Root Mean Squared Error (RMSE) are calculated to evaluate the performance of the linear regression model on the testing data. These metrics provide insights into how well the model's predictions align with the actual values.</w:t>
      </w:r>
    </w:p>
    <w:p w14:paraId="1EE2A94A" w14:textId="77777777" w:rsidR="008D5DD9" w:rsidRDefault="008D5DD9" w:rsidP="008D5DD9">
      <w:pPr>
        <w:pStyle w:val="ListParagraph"/>
      </w:pPr>
    </w:p>
    <w:p w14:paraId="294B6486" w14:textId="3F999A53" w:rsidR="008D5DD9" w:rsidRDefault="008D5DD9" w:rsidP="008D5DD9">
      <w:pPr>
        <w:pStyle w:val="ListParagraph"/>
      </w:pPr>
      <w:r w:rsidRPr="008D5DD9">
        <w:rPr>
          <w:noProof/>
        </w:rPr>
        <w:lastRenderedPageBreak/>
        <w:drawing>
          <wp:inline distT="0" distB="0" distL="0" distR="0" wp14:anchorId="02C22FDB" wp14:editId="56932B04">
            <wp:extent cx="5010407" cy="1644735"/>
            <wp:effectExtent l="0" t="0" r="0" b="0"/>
            <wp:docPr id="1260534692"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4692" name="Picture 1" descr="A computer screen with numbers and letters&#10;&#10;Description automatically generated"/>
                    <pic:cNvPicPr/>
                  </pic:nvPicPr>
                  <pic:blipFill>
                    <a:blip r:embed="rId67"/>
                    <a:stretch>
                      <a:fillRect/>
                    </a:stretch>
                  </pic:blipFill>
                  <pic:spPr>
                    <a:xfrm>
                      <a:off x="0" y="0"/>
                      <a:ext cx="5010407" cy="1644735"/>
                    </a:xfrm>
                    <a:prstGeom prst="rect">
                      <a:avLst/>
                    </a:prstGeom>
                  </pic:spPr>
                </pic:pic>
              </a:graphicData>
            </a:graphic>
          </wp:inline>
        </w:drawing>
      </w:r>
    </w:p>
    <w:p w14:paraId="2EC76A56" w14:textId="77777777" w:rsidR="008D5DD9" w:rsidRDefault="008D5DD9" w:rsidP="008D5DD9">
      <w:pPr>
        <w:pStyle w:val="ListParagraph"/>
        <w:rPr>
          <w:ins w:id="1481" w:author="kunnu vrma" w:date="2024-05-19T06:08:00Z" w16du:dateUtc="2024-05-19T13:08:00Z"/>
        </w:rPr>
      </w:pPr>
    </w:p>
    <w:p w14:paraId="47EAD563" w14:textId="020779EB" w:rsidR="00E0013A" w:rsidRDefault="00E0013A" w:rsidP="00E0013A">
      <w:pPr>
        <w:pStyle w:val="Caption"/>
        <w:rPr>
          <w:ins w:id="1482" w:author="kunnu vrma" w:date="2024-05-19T06:08:00Z" w16du:dateUtc="2024-05-19T13:08:00Z"/>
        </w:rPr>
        <w:pPrChange w:id="1483" w:author="kunnu vrma" w:date="2024-05-19T06:08:00Z" w16du:dateUtc="2024-05-19T13:08:00Z">
          <w:pPr>
            <w:pStyle w:val="ListParagraph"/>
          </w:pPr>
        </w:pPrChange>
      </w:pPr>
      <w:bookmarkStart w:id="1484" w:name="_Toc166994117"/>
      <w:bookmarkStart w:id="1485" w:name="_Toc166994259"/>
      <w:bookmarkStart w:id="1486" w:name="_Toc167041561"/>
      <w:ins w:id="1487" w:author="kunnu vrma" w:date="2024-05-19T06:08:00Z" w16du:dateUtc="2024-05-19T13:08:00Z">
        <w:r>
          <w:t xml:space="preserve">Figure </w:t>
        </w:r>
        <w:r>
          <w:fldChar w:fldCharType="begin"/>
        </w:r>
        <w:r>
          <w:instrText xml:space="preserve"> SEQ Figure \* ARABIC </w:instrText>
        </w:r>
      </w:ins>
      <w:r>
        <w:fldChar w:fldCharType="separate"/>
      </w:r>
      <w:ins w:id="1488" w:author="kunnu vrma" w:date="2024-05-19T20:04:00Z" w16du:dateUtc="2024-05-20T03:04:00Z">
        <w:r w:rsidR="00CB18E6">
          <w:rPr>
            <w:noProof/>
          </w:rPr>
          <w:t>58</w:t>
        </w:r>
      </w:ins>
      <w:ins w:id="1489" w:author="kunnu vrma" w:date="2024-05-19T06:08:00Z" w16du:dateUtc="2024-05-19T13:08:00Z">
        <w:r>
          <w:fldChar w:fldCharType="end"/>
        </w:r>
        <w:r>
          <w:t>: Results of training Linear Regression Model</w:t>
        </w:r>
        <w:bookmarkEnd w:id="1484"/>
        <w:bookmarkEnd w:id="1485"/>
        <w:bookmarkEnd w:id="1486"/>
      </w:ins>
    </w:p>
    <w:p w14:paraId="51971E4D" w14:textId="77777777" w:rsidR="00E0013A" w:rsidDel="00CF37AA" w:rsidRDefault="00E0013A" w:rsidP="008D5DD9">
      <w:pPr>
        <w:pStyle w:val="ListParagraph"/>
        <w:rPr>
          <w:del w:id="1490" w:author="kunnu vrma" w:date="2024-05-19T19:59:00Z" w16du:dateUtc="2024-05-20T02:59:00Z"/>
        </w:rPr>
      </w:pPr>
    </w:p>
    <w:p w14:paraId="71795780" w14:textId="6039D7B3" w:rsidR="00DD7641" w:rsidRPr="00CF37AA" w:rsidDel="00CF37AA" w:rsidRDefault="00DD7641" w:rsidP="00CF37AA">
      <w:pPr>
        <w:rPr>
          <w:del w:id="1491" w:author="kunnu vrma" w:date="2024-05-19T19:59:00Z" w16du:dateUtc="2024-05-20T02:59:00Z"/>
          <w:b/>
          <w:bCs/>
          <w:rPrChange w:id="1492" w:author="kunnu vrma" w:date="2024-05-19T19:59:00Z" w16du:dateUtc="2024-05-20T02:59:00Z">
            <w:rPr>
              <w:del w:id="1493" w:author="kunnu vrma" w:date="2024-05-19T19:59:00Z" w16du:dateUtc="2024-05-20T02:59:00Z"/>
              <w:b/>
              <w:bCs/>
              <w:i/>
              <w:iCs/>
            </w:rPr>
          </w:rPrChange>
        </w:rPr>
        <w:pPrChange w:id="1494" w:author="kunnu vrma" w:date="2024-05-19T19:59:00Z" w16du:dateUtc="2024-05-20T02:59:00Z">
          <w:pPr>
            <w:pStyle w:val="ListParagraph"/>
            <w:numPr>
              <w:numId w:val="8"/>
            </w:numPr>
            <w:ind w:hanging="360"/>
          </w:pPr>
        </w:pPrChange>
      </w:pPr>
      <w:del w:id="1495" w:author="kunnu vrma" w:date="2024-05-19T19:59:00Z" w16du:dateUtc="2024-05-20T02:59:00Z">
        <w:r w:rsidRPr="00CF37AA" w:rsidDel="00CF37AA">
          <w:rPr>
            <w:b/>
            <w:bCs/>
            <w:rPrChange w:id="1496" w:author="kunnu vrma" w:date="2024-05-19T19:59:00Z" w16du:dateUtc="2024-05-20T02:59:00Z">
              <w:rPr>
                <w:b/>
                <w:bCs/>
                <w:i/>
                <w:iCs/>
              </w:rPr>
            </w:rPrChange>
          </w:rPr>
          <w:delText>Prediction Example</w:delText>
        </w:r>
      </w:del>
    </w:p>
    <w:p w14:paraId="571EC056" w14:textId="0B2F68AE" w:rsidR="00DD7641" w:rsidDel="00CF37AA" w:rsidRDefault="00DD7641" w:rsidP="00CF37AA">
      <w:pPr>
        <w:rPr>
          <w:del w:id="1497" w:author="kunnu vrma" w:date="2024-05-19T19:59:00Z" w16du:dateUtc="2024-05-20T02:59:00Z"/>
        </w:rPr>
        <w:pPrChange w:id="1498" w:author="kunnu vrma" w:date="2024-05-19T19:59:00Z" w16du:dateUtc="2024-05-20T02:59:00Z">
          <w:pPr>
            <w:pStyle w:val="ListParagraph"/>
          </w:pPr>
        </w:pPrChange>
      </w:pPr>
      <w:del w:id="1499" w:author="kunnu vrma" w:date="2024-05-19T19:59:00Z" w16du:dateUtc="2024-05-20T02:59:00Z">
        <w:r w:rsidDel="00CF37AA">
          <w:delText>An example prediction is made using the trained linear regression model for a new sample (new_sample). This sample contains values for the selected features.</w:delText>
        </w:r>
      </w:del>
    </w:p>
    <w:p w14:paraId="60D5637C" w14:textId="773A7E8C" w:rsidR="008D5DD9" w:rsidDel="00CF37AA" w:rsidRDefault="00DD7641" w:rsidP="00CF37AA">
      <w:pPr>
        <w:rPr>
          <w:del w:id="1500" w:author="kunnu vrma" w:date="2024-05-19T19:59:00Z" w16du:dateUtc="2024-05-20T02:59:00Z"/>
        </w:rPr>
        <w:pPrChange w:id="1501" w:author="kunnu vrma" w:date="2024-05-19T19:59:00Z" w16du:dateUtc="2024-05-20T02:59:00Z">
          <w:pPr>
            <w:pStyle w:val="ListParagraph"/>
          </w:pPr>
        </w:pPrChange>
      </w:pPr>
      <w:del w:id="1502" w:author="kunnu vrma" w:date="2024-05-19T19:59:00Z" w16du:dateUtc="2024-05-20T02:59:00Z">
        <w:r w:rsidDel="00CF37AA">
          <w:delText xml:space="preserve">The predicted value represents the estimated total time stopped at an intersection for this </w:delText>
        </w:r>
        <w:r w:rsidR="008D5DD9" w:rsidDel="00CF37AA">
          <w:delText>scenario</w:delText>
        </w:r>
        <w:r w:rsidDel="00CF37AA">
          <w:delText>.</w:delText>
        </w:r>
      </w:del>
    </w:p>
    <w:p w14:paraId="6F787CFD" w14:textId="77777777" w:rsidR="008D5DD9" w:rsidRDefault="008D5DD9" w:rsidP="00CF37AA">
      <w:pPr>
        <w:pPrChange w:id="1503" w:author="kunnu vrma" w:date="2024-05-19T19:59:00Z" w16du:dateUtc="2024-05-20T02:59:00Z">
          <w:pPr>
            <w:pStyle w:val="ListParagraph"/>
          </w:pPr>
        </w:pPrChange>
      </w:pPr>
    </w:p>
    <w:p w14:paraId="0701768E" w14:textId="0321C2B9" w:rsidR="00DD7641" w:rsidRPr="00CF37AA" w:rsidRDefault="00DD7641" w:rsidP="008D5DD9">
      <w:pPr>
        <w:pStyle w:val="ListParagraph"/>
        <w:numPr>
          <w:ilvl w:val="0"/>
          <w:numId w:val="8"/>
        </w:numPr>
        <w:rPr>
          <w:b/>
          <w:bCs/>
          <w:rPrChange w:id="1504" w:author="kunnu vrma" w:date="2024-05-19T19:59:00Z" w16du:dateUtc="2024-05-20T02:59:00Z">
            <w:rPr>
              <w:b/>
              <w:bCs/>
              <w:i/>
              <w:iCs/>
            </w:rPr>
          </w:rPrChange>
        </w:rPr>
      </w:pPr>
      <w:r w:rsidRPr="00CF37AA">
        <w:rPr>
          <w:b/>
          <w:bCs/>
          <w:rPrChange w:id="1505" w:author="kunnu vrma" w:date="2024-05-19T19:59:00Z" w16du:dateUtc="2024-05-20T02:59:00Z">
            <w:rPr>
              <w:b/>
              <w:bCs/>
              <w:i/>
              <w:iCs/>
            </w:rPr>
          </w:rPrChange>
        </w:rPr>
        <w:t>Feature Importance Visualization</w:t>
      </w:r>
    </w:p>
    <w:p w14:paraId="16C22E76" w14:textId="7C5FF80F" w:rsidR="00DD7641" w:rsidRDefault="00DD7641" w:rsidP="008D5DD9">
      <w:pPr>
        <w:pStyle w:val="ListParagraph"/>
      </w:pPr>
      <w:r>
        <w:t>The importance of each feature in predicting the target variable ('TotalTimeStopped_p50') is visualized using a horizontal bar plot. This visualization helps in understanding which features have the most significant impact on the prediction.</w:t>
      </w:r>
    </w:p>
    <w:p w14:paraId="2774A996" w14:textId="77777777" w:rsidR="008D5DD9" w:rsidRDefault="008D5DD9" w:rsidP="008D5DD9">
      <w:pPr>
        <w:pStyle w:val="ListParagraph"/>
      </w:pPr>
    </w:p>
    <w:p w14:paraId="65E1D947" w14:textId="77777777" w:rsidR="008D5DD9" w:rsidRDefault="008D5DD9" w:rsidP="008D5DD9">
      <w:pPr>
        <w:pStyle w:val="ListParagraph"/>
      </w:pPr>
      <w:r w:rsidRPr="008D5DD9">
        <w:rPr>
          <w:noProof/>
        </w:rPr>
        <w:drawing>
          <wp:inline distT="0" distB="0" distL="0" distR="0" wp14:anchorId="36CAA275" wp14:editId="5712E167">
            <wp:extent cx="5943600" cy="3566160"/>
            <wp:effectExtent l="0" t="0" r="0" b="0"/>
            <wp:docPr id="1704613289" name="Picture 1" descr="A blu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3289" name="Picture 1" descr="A blue bar graph with white text&#10;&#10;Description automatically generated"/>
                    <pic:cNvPicPr/>
                  </pic:nvPicPr>
                  <pic:blipFill>
                    <a:blip r:embed="rId68"/>
                    <a:stretch>
                      <a:fillRect/>
                    </a:stretch>
                  </pic:blipFill>
                  <pic:spPr>
                    <a:xfrm>
                      <a:off x="0" y="0"/>
                      <a:ext cx="5943600" cy="3566160"/>
                    </a:xfrm>
                    <a:prstGeom prst="rect">
                      <a:avLst/>
                    </a:prstGeom>
                  </pic:spPr>
                </pic:pic>
              </a:graphicData>
            </a:graphic>
          </wp:inline>
        </w:drawing>
      </w:r>
    </w:p>
    <w:p w14:paraId="39ACD3BF" w14:textId="77777777" w:rsidR="008D5DD9" w:rsidRDefault="008D5DD9" w:rsidP="008D5DD9">
      <w:pPr>
        <w:pStyle w:val="ListParagraph"/>
        <w:rPr>
          <w:ins w:id="1506" w:author="kunnu vrma" w:date="2024-05-19T06:09:00Z" w16du:dateUtc="2024-05-19T13:09:00Z"/>
        </w:rPr>
      </w:pPr>
    </w:p>
    <w:p w14:paraId="7E46A033" w14:textId="4561345B" w:rsidR="00E0013A" w:rsidRDefault="00E0013A" w:rsidP="00E0013A">
      <w:pPr>
        <w:pStyle w:val="Caption"/>
        <w:rPr>
          <w:ins w:id="1507" w:author="kunnu vrma" w:date="2024-05-19T06:09:00Z" w16du:dateUtc="2024-05-19T13:09:00Z"/>
        </w:rPr>
        <w:pPrChange w:id="1508" w:author="kunnu vrma" w:date="2024-05-19T06:09:00Z" w16du:dateUtc="2024-05-19T13:09:00Z">
          <w:pPr>
            <w:pStyle w:val="ListParagraph"/>
          </w:pPr>
        </w:pPrChange>
      </w:pPr>
      <w:bookmarkStart w:id="1509" w:name="_Toc166994118"/>
      <w:bookmarkStart w:id="1510" w:name="_Toc166994260"/>
      <w:bookmarkStart w:id="1511" w:name="_Toc167041562"/>
      <w:ins w:id="1512" w:author="kunnu vrma" w:date="2024-05-19T06:09:00Z" w16du:dateUtc="2024-05-19T13:09:00Z">
        <w:r>
          <w:t xml:space="preserve">Figure </w:t>
        </w:r>
        <w:r>
          <w:fldChar w:fldCharType="begin"/>
        </w:r>
        <w:r>
          <w:instrText xml:space="preserve"> SEQ Figure \* ARABIC </w:instrText>
        </w:r>
      </w:ins>
      <w:r>
        <w:fldChar w:fldCharType="separate"/>
      </w:r>
      <w:ins w:id="1513" w:author="kunnu vrma" w:date="2024-05-19T20:04:00Z" w16du:dateUtc="2024-05-20T03:04:00Z">
        <w:r w:rsidR="00CB18E6">
          <w:rPr>
            <w:noProof/>
          </w:rPr>
          <w:t>59</w:t>
        </w:r>
      </w:ins>
      <w:ins w:id="1514" w:author="kunnu vrma" w:date="2024-05-19T06:09:00Z" w16du:dateUtc="2024-05-19T13:09:00Z">
        <w:r>
          <w:fldChar w:fldCharType="end"/>
        </w:r>
        <w:r>
          <w:t xml:space="preserve">: </w:t>
        </w:r>
        <w:r w:rsidRPr="00E0013A">
          <w:t>Feature Importance in Linear Regression</w:t>
        </w:r>
        <w:bookmarkEnd w:id="1509"/>
        <w:bookmarkEnd w:id="1510"/>
        <w:bookmarkEnd w:id="1511"/>
      </w:ins>
    </w:p>
    <w:p w14:paraId="245976C3" w14:textId="733026E6" w:rsidR="00E0013A" w:rsidRDefault="00C904FB" w:rsidP="008D5DD9">
      <w:pPr>
        <w:pStyle w:val="ListParagraph"/>
        <w:rPr>
          <w:ins w:id="1515" w:author="kunnu vrma" w:date="2024-05-19T15:48:00Z" w16du:dateUtc="2024-05-19T22:48:00Z"/>
        </w:rPr>
      </w:pPr>
      <w:ins w:id="1516" w:author="kunnu vrma" w:date="2024-05-19T15:48:00Z" w16du:dateUtc="2024-05-19T22:48:00Z">
        <w:r>
          <w:t>Using the following code:</w:t>
        </w:r>
      </w:ins>
    </w:p>
    <w:p w14:paraId="53051C28" w14:textId="77777777" w:rsidR="00C904FB" w:rsidRDefault="00C904FB" w:rsidP="008D5DD9">
      <w:pPr>
        <w:pStyle w:val="ListParagraph"/>
        <w:rPr>
          <w:ins w:id="1517" w:author="kunnu vrma" w:date="2024-05-19T15:48:00Z" w16du:dateUtc="2024-05-19T22:48:00Z"/>
        </w:rPr>
      </w:pPr>
    </w:p>
    <w:p w14:paraId="15EC5B58" w14:textId="77777777" w:rsidR="00C904FB" w:rsidRDefault="00C904FB" w:rsidP="00C904FB">
      <w:pPr>
        <w:pStyle w:val="ListParagraph"/>
        <w:keepNext/>
        <w:rPr>
          <w:ins w:id="1518" w:author="kunnu vrma" w:date="2024-05-19T15:48:00Z" w16du:dateUtc="2024-05-19T22:48:00Z"/>
        </w:rPr>
        <w:pPrChange w:id="1519" w:author="kunnu vrma" w:date="2024-05-19T15:48:00Z" w16du:dateUtc="2024-05-19T22:48:00Z">
          <w:pPr>
            <w:pStyle w:val="ListParagraph"/>
          </w:pPr>
        </w:pPrChange>
      </w:pPr>
      <w:ins w:id="1520" w:author="kunnu vrma" w:date="2024-05-19T15:48:00Z" w16du:dateUtc="2024-05-19T22:48:00Z">
        <w:r w:rsidRPr="00C904FB">
          <w:lastRenderedPageBreak/>
          <w:drawing>
            <wp:inline distT="0" distB="0" distL="0" distR="0" wp14:anchorId="076CE252" wp14:editId="745876F6">
              <wp:extent cx="5867400" cy="3623872"/>
              <wp:effectExtent l="0" t="0" r="0" b="0"/>
              <wp:docPr id="136797704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77047" name="Picture 1" descr="A computer screen with text on it&#10;&#10;Description automatically generated"/>
                      <pic:cNvPicPr/>
                    </pic:nvPicPr>
                    <pic:blipFill>
                      <a:blip r:embed="rId69"/>
                      <a:stretch>
                        <a:fillRect/>
                      </a:stretch>
                    </pic:blipFill>
                    <pic:spPr>
                      <a:xfrm>
                        <a:off x="0" y="0"/>
                        <a:ext cx="5868430" cy="3624508"/>
                      </a:xfrm>
                      <a:prstGeom prst="rect">
                        <a:avLst/>
                      </a:prstGeom>
                    </pic:spPr>
                  </pic:pic>
                </a:graphicData>
              </a:graphic>
            </wp:inline>
          </w:drawing>
        </w:r>
      </w:ins>
    </w:p>
    <w:p w14:paraId="17CC4DE5" w14:textId="611C99D7" w:rsidR="00C904FB" w:rsidRDefault="00C904FB" w:rsidP="00C904FB">
      <w:pPr>
        <w:pStyle w:val="Caption"/>
        <w:pPrChange w:id="1521" w:author="kunnu vrma" w:date="2024-05-19T15:48:00Z" w16du:dateUtc="2024-05-19T22:48:00Z">
          <w:pPr>
            <w:pStyle w:val="ListParagraph"/>
          </w:pPr>
        </w:pPrChange>
      </w:pPr>
      <w:bookmarkStart w:id="1522" w:name="_Toc167041563"/>
      <w:ins w:id="1523" w:author="kunnu vrma" w:date="2024-05-19T15:48:00Z" w16du:dateUtc="2024-05-19T22:48:00Z">
        <w:r>
          <w:t xml:space="preserve">Figure </w:t>
        </w:r>
        <w:r>
          <w:fldChar w:fldCharType="begin"/>
        </w:r>
        <w:r>
          <w:instrText xml:space="preserve"> SEQ Figure \* ARABIC </w:instrText>
        </w:r>
      </w:ins>
      <w:r>
        <w:fldChar w:fldCharType="separate"/>
      </w:r>
      <w:ins w:id="1524" w:author="kunnu vrma" w:date="2024-05-19T20:04:00Z" w16du:dateUtc="2024-05-20T03:04:00Z">
        <w:r w:rsidR="00CB18E6">
          <w:rPr>
            <w:noProof/>
          </w:rPr>
          <w:t>60</w:t>
        </w:r>
      </w:ins>
      <w:ins w:id="1525" w:author="kunnu vrma" w:date="2024-05-19T15:48:00Z" w16du:dateUtc="2024-05-19T22:48:00Z">
        <w:r>
          <w:fldChar w:fldCharType="end"/>
        </w:r>
        <w:r>
          <w:t xml:space="preserve">: </w:t>
        </w:r>
      </w:ins>
      <w:ins w:id="1526" w:author="kunnu vrma" w:date="2024-05-19T15:49:00Z" w16du:dateUtc="2024-05-19T22:49:00Z">
        <w:r>
          <w:t>Bar chart to visualize feature importance for Linear Regression</w:t>
        </w:r>
      </w:ins>
      <w:bookmarkEnd w:id="1522"/>
    </w:p>
    <w:p w14:paraId="63E5AD54" w14:textId="327D2036" w:rsidR="00DD7641" w:rsidRPr="00CF37AA" w:rsidRDefault="00DD7641" w:rsidP="008D5DD9">
      <w:pPr>
        <w:pStyle w:val="ListParagraph"/>
        <w:numPr>
          <w:ilvl w:val="0"/>
          <w:numId w:val="8"/>
        </w:numPr>
        <w:rPr>
          <w:b/>
          <w:bCs/>
          <w:rPrChange w:id="1527" w:author="kunnu vrma" w:date="2024-05-19T19:59:00Z" w16du:dateUtc="2024-05-20T02:59:00Z">
            <w:rPr>
              <w:b/>
              <w:bCs/>
              <w:i/>
              <w:iCs/>
            </w:rPr>
          </w:rPrChange>
        </w:rPr>
      </w:pPr>
      <w:r w:rsidRPr="00CF37AA">
        <w:rPr>
          <w:b/>
          <w:bCs/>
          <w:rPrChange w:id="1528" w:author="kunnu vrma" w:date="2024-05-19T19:59:00Z" w16du:dateUtc="2024-05-20T02:59:00Z">
            <w:rPr>
              <w:b/>
              <w:bCs/>
              <w:i/>
              <w:iCs/>
            </w:rPr>
          </w:rPrChange>
        </w:rPr>
        <w:t>Random Forest Regressor Model</w:t>
      </w:r>
    </w:p>
    <w:p w14:paraId="4EBE966A" w14:textId="6AB33DDF" w:rsidR="00C904FB" w:rsidRDefault="00C904FB" w:rsidP="008D5DD9">
      <w:pPr>
        <w:pStyle w:val="ListParagraph"/>
        <w:rPr>
          <w:ins w:id="1529" w:author="kunnu vrma" w:date="2024-05-19T15:49:00Z" w16du:dateUtc="2024-05-19T22:49:00Z"/>
        </w:rPr>
      </w:pPr>
      <w:ins w:id="1530" w:author="kunnu vrma" w:date="2024-05-19T15:50:00Z" w16du:dateUtc="2024-05-19T22:50:00Z">
        <w:r>
          <w:t>As the name suggests, Random Forest regre</w:t>
        </w:r>
      </w:ins>
      <w:ins w:id="1531" w:author="kunnu vrma" w:date="2024-05-19T15:51:00Z" w16du:dateUtc="2024-05-19T22:51:00Z">
        <w:r>
          <w:t>ssor model is a machine learning algorithm used to predict the target variable</w:t>
        </w:r>
      </w:ins>
      <w:ins w:id="1532" w:author="kunnu vrma" w:date="2024-05-19T15:52:00Z" w16du:dateUtc="2024-05-19T22:52:00Z">
        <w:r>
          <w:t xml:space="preserve"> in which the results from the multiple different decision trees </w:t>
        </w:r>
      </w:ins>
      <w:ins w:id="1533" w:author="kunnu vrma" w:date="2024-05-19T15:53:00Z" w16du:dateUtc="2024-05-19T22:53:00Z">
        <w:r>
          <w:t xml:space="preserve">combined are </w:t>
        </w:r>
        <w:r>
          <w:t>averaged</w:t>
        </w:r>
        <w:r>
          <w:t xml:space="preserve"> to provide better and accurate results.</w:t>
        </w:r>
      </w:ins>
    </w:p>
    <w:p w14:paraId="7D375617" w14:textId="28F15E62" w:rsidR="00DD7641" w:rsidRDefault="00DD7641" w:rsidP="008D5DD9">
      <w:pPr>
        <w:pStyle w:val="ListParagraph"/>
      </w:pPr>
      <w:r>
        <w:t>A Random Forest Regressor model is initialized using RandomForestRegressor from Scikit-learn.</w:t>
      </w:r>
    </w:p>
    <w:p w14:paraId="718F107C" w14:textId="36442133" w:rsidR="00DD7641" w:rsidRDefault="00DD7641" w:rsidP="008D5DD9">
      <w:pPr>
        <w:pStyle w:val="ListParagraph"/>
      </w:pPr>
      <w:r>
        <w:t>The model is trained on the training data using the fit method. Random Forest is chosen as it can handle complex relationships between features and the target variable.</w:t>
      </w:r>
    </w:p>
    <w:p w14:paraId="55D21040" w14:textId="77777777" w:rsidR="008D5DD9" w:rsidRDefault="008D5DD9" w:rsidP="008D5DD9">
      <w:pPr>
        <w:pStyle w:val="ListParagraph"/>
        <w:rPr>
          <w:ins w:id="1534" w:author="kunnu vrma" w:date="2024-05-19T20:01:00Z" w16du:dateUtc="2024-05-20T03:01:00Z"/>
        </w:rPr>
      </w:pPr>
    </w:p>
    <w:p w14:paraId="0F06C31A" w14:textId="77777777" w:rsidR="00CF37AA" w:rsidRDefault="00CF37AA" w:rsidP="00CF37AA">
      <w:pPr>
        <w:pStyle w:val="ListParagraph"/>
        <w:keepNext/>
        <w:rPr>
          <w:ins w:id="1535" w:author="kunnu vrma" w:date="2024-05-19T20:01:00Z" w16du:dateUtc="2024-05-20T03:01:00Z"/>
        </w:rPr>
        <w:pPrChange w:id="1536" w:author="kunnu vrma" w:date="2024-05-19T20:01:00Z" w16du:dateUtc="2024-05-20T03:01:00Z">
          <w:pPr>
            <w:pStyle w:val="ListParagraph"/>
          </w:pPr>
        </w:pPrChange>
      </w:pPr>
      <w:ins w:id="1537" w:author="kunnu vrma" w:date="2024-05-19T20:01:00Z" w16du:dateUtc="2024-05-20T03:01:00Z">
        <w:r w:rsidRPr="008D5DD9">
          <w:rPr>
            <w:noProof/>
          </w:rPr>
          <w:lastRenderedPageBreak/>
          <w:drawing>
            <wp:inline distT="0" distB="0" distL="0" distR="0" wp14:anchorId="02D5B064" wp14:editId="5ADC952A">
              <wp:extent cx="5943600" cy="3566160"/>
              <wp:effectExtent l="0" t="0" r="0" b="0"/>
              <wp:docPr id="112146260" name="Picture 1"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9459" name="Picture 1" descr="A graph with numbers and a blue line&#10;&#10;Description automatically generated with medium confidence"/>
                      <pic:cNvPicPr/>
                    </pic:nvPicPr>
                    <pic:blipFill>
                      <a:blip r:embed="rId70"/>
                      <a:stretch>
                        <a:fillRect/>
                      </a:stretch>
                    </pic:blipFill>
                    <pic:spPr>
                      <a:xfrm>
                        <a:off x="0" y="0"/>
                        <a:ext cx="5943600" cy="3566160"/>
                      </a:xfrm>
                      <a:prstGeom prst="rect">
                        <a:avLst/>
                      </a:prstGeom>
                    </pic:spPr>
                  </pic:pic>
                </a:graphicData>
              </a:graphic>
            </wp:inline>
          </w:drawing>
        </w:r>
      </w:ins>
    </w:p>
    <w:p w14:paraId="423430C1" w14:textId="602ED198" w:rsidR="00CF37AA" w:rsidRDefault="00CF37AA" w:rsidP="00CF37AA">
      <w:pPr>
        <w:pStyle w:val="Caption"/>
        <w:rPr>
          <w:ins w:id="1538" w:author="kunnu vrma" w:date="2024-05-19T20:01:00Z" w16du:dateUtc="2024-05-20T03:01:00Z"/>
        </w:rPr>
        <w:pPrChange w:id="1539" w:author="kunnu vrma" w:date="2024-05-19T20:01:00Z" w16du:dateUtc="2024-05-20T03:01:00Z">
          <w:pPr>
            <w:pStyle w:val="ListParagraph"/>
          </w:pPr>
        </w:pPrChange>
      </w:pPr>
      <w:bookmarkStart w:id="1540" w:name="_Toc167041564"/>
      <w:ins w:id="1541" w:author="kunnu vrma" w:date="2024-05-19T20:01:00Z" w16du:dateUtc="2024-05-20T03:01:00Z">
        <w:r>
          <w:t xml:space="preserve">Figure </w:t>
        </w:r>
        <w:r>
          <w:fldChar w:fldCharType="begin"/>
        </w:r>
        <w:r>
          <w:instrText xml:space="preserve"> SEQ Figure \* ARABIC </w:instrText>
        </w:r>
      </w:ins>
      <w:r>
        <w:fldChar w:fldCharType="separate"/>
      </w:r>
      <w:ins w:id="1542" w:author="kunnu vrma" w:date="2024-05-19T20:04:00Z" w16du:dateUtc="2024-05-20T03:04:00Z">
        <w:r w:rsidR="00CB18E6">
          <w:rPr>
            <w:noProof/>
          </w:rPr>
          <w:t>61</w:t>
        </w:r>
      </w:ins>
      <w:ins w:id="1543" w:author="kunnu vrma" w:date="2024-05-19T20:01:00Z" w16du:dateUtc="2024-05-20T03:01:00Z">
        <w:r>
          <w:fldChar w:fldCharType="end"/>
        </w:r>
        <w:r>
          <w:t xml:space="preserve">: </w:t>
        </w:r>
        <w:r>
          <w:t>Feature importance in Random Forest Model</w:t>
        </w:r>
        <w:bookmarkEnd w:id="1540"/>
      </w:ins>
    </w:p>
    <w:p w14:paraId="673F2E75" w14:textId="77777777" w:rsidR="00CF37AA" w:rsidRDefault="00CF37AA" w:rsidP="00CF37AA">
      <w:pPr>
        <w:pStyle w:val="ListParagraph"/>
        <w:rPr>
          <w:ins w:id="1544" w:author="kunnu vrma" w:date="2024-05-19T20:01:00Z" w16du:dateUtc="2024-05-20T03:01:00Z"/>
        </w:rPr>
      </w:pPr>
    </w:p>
    <w:p w14:paraId="057273FC" w14:textId="77777777" w:rsidR="00CF37AA" w:rsidRDefault="00CF37AA" w:rsidP="008D5DD9">
      <w:pPr>
        <w:pStyle w:val="ListParagraph"/>
      </w:pPr>
    </w:p>
    <w:p w14:paraId="2E03E94E" w14:textId="33E07957" w:rsidR="008D5DD9" w:rsidRDefault="008D5DD9" w:rsidP="008D5DD9">
      <w:pPr>
        <w:pStyle w:val="ListParagraph"/>
        <w:rPr>
          <w:ins w:id="1545" w:author="kunnu vrma" w:date="2024-05-19T06:10:00Z" w16du:dateUtc="2024-05-19T13:10:00Z"/>
        </w:rPr>
      </w:pPr>
      <w:r w:rsidRPr="008D5DD9">
        <w:rPr>
          <w:noProof/>
        </w:rPr>
        <w:drawing>
          <wp:inline distT="0" distB="0" distL="0" distR="0" wp14:anchorId="459BD7B2" wp14:editId="744B8579">
            <wp:extent cx="5600988" cy="3511730"/>
            <wp:effectExtent l="0" t="0" r="0" b="0"/>
            <wp:docPr id="6689610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1028" name="Picture 1" descr="A computer screen with text&#10;&#10;Description automatically generated"/>
                    <pic:cNvPicPr/>
                  </pic:nvPicPr>
                  <pic:blipFill>
                    <a:blip r:embed="rId71"/>
                    <a:stretch>
                      <a:fillRect/>
                    </a:stretch>
                  </pic:blipFill>
                  <pic:spPr>
                    <a:xfrm>
                      <a:off x="0" y="0"/>
                      <a:ext cx="5600988" cy="3511730"/>
                    </a:xfrm>
                    <a:prstGeom prst="rect">
                      <a:avLst/>
                    </a:prstGeom>
                  </pic:spPr>
                </pic:pic>
              </a:graphicData>
            </a:graphic>
          </wp:inline>
        </w:drawing>
      </w:r>
    </w:p>
    <w:p w14:paraId="7CC3E3C5" w14:textId="77777777" w:rsidR="00E0013A" w:rsidRDefault="00E0013A" w:rsidP="008D5DD9">
      <w:pPr>
        <w:pStyle w:val="ListParagraph"/>
        <w:rPr>
          <w:ins w:id="1546" w:author="kunnu vrma" w:date="2024-05-19T06:10:00Z" w16du:dateUtc="2024-05-19T13:10:00Z"/>
        </w:rPr>
      </w:pPr>
    </w:p>
    <w:p w14:paraId="385E4715" w14:textId="0651C114" w:rsidR="00E0013A" w:rsidRDefault="00E0013A" w:rsidP="00E0013A">
      <w:pPr>
        <w:pStyle w:val="Caption"/>
        <w:pPrChange w:id="1547" w:author="kunnu vrma" w:date="2024-05-19T06:10:00Z" w16du:dateUtc="2024-05-19T13:10:00Z">
          <w:pPr>
            <w:pStyle w:val="ListParagraph"/>
          </w:pPr>
        </w:pPrChange>
      </w:pPr>
      <w:bookmarkStart w:id="1548" w:name="_Toc166994119"/>
      <w:bookmarkStart w:id="1549" w:name="_Toc166994261"/>
      <w:bookmarkStart w:id="1550" w:name="_Toc167041565"/>
      <w:ins w:id="1551" w:author="kunnu vrma" w:date="2024-05-19T06:10:00Z" w16du:dateUtc="2024-05-19T13:10:00Z">
        <w:r>
          <w:lastRenderedPageBreak/>
          <w:t xml:space="preserve">Figure </w:t>
        </w:r>
        <w:r>
          <w:fldChar w:fldCharType="begin"/>
        </w:r>
        <w:r>
          <w:instrText xml:space="preserve"> SEQ Figure \* ARABIC </w:instrText>
        </w:r>
      </w:ins>
      <w:r>
        <w:fldChar w:fldCharType="separate"/>
      </w:r>
      <w:ins w:id="1552" w:author="kunnu vrma" w:date="2024-05-19T20:04:00Z" w16du:dateUtc="2024-05-20T03:04:00Z">
        <w:r w:rsidR="00CB18E6">
          <w:rPr>
            <w:noProof/>
          </w:rPr>
          <w:t>62</w:t>
        </w:r>
      </w:ins>
      <w:ins w:id="1553" w:author="kunnu vrma" w:date="2024-05-19T06:10:00Z" w16du:dateUtc="2024-05-19T13:10:00Z">
        <w:r>
          <w:fldChar w:fldCharType="end"/>
        </w:r>
        <w:r>
          <w:t>: Training Random Forest Regressor Model on training data and calculating error</w:t>
        </w:r>
      </w:ins>
      <w:bookmarkEnd w:id="1548"/>
      <w:bookmarkEnd w:id="1549"/>
      <w:bookmarkEnd w:id="1550"/>
    </w:p>
    <w:p w14:paraId="03F60CFF" w14:textId="77777777" w:rsidR="008D5DD9" w:rsidRDefault="008D5DD9" w:rsidP="008D5DD9">
      <w:pPr>
        <w:pStyle w:val="ListParagraph"/>
      </w:pPr>
    </w:p>
    <w:p w14:paraId="643F04D9" w14:textId="18785A9D" w:rsidR="00DD7641" w:rsidRPr="00CF37AA" w:rsidRDefault="00DD7641" w:rsidP="008D5DD9">
      <w:pPr>
        <w:pStyle w:val="ListParagraph"/>
        <w:numPr>
          <w:ilvl w:val="0"/>
          <w:numId w:val="8"/>
        </w:numPr>
        <w:rPr>
          <w:b/>
          <w:bCs/>
          <w:rPrChange w:id="1554" w:author="kunnu vrma" w:date="2024-05-19T19:59:00Z" w16du:dateUtc="2024-05-20T02:59:00Z">
            <w:rPr>
              <w:b/>
              <w:bCs/>
              <w:i/>
              <w:iCs/>
            </w:rPr>
          </w:rPrChange>
        </w:rPr>
      </w:pPr>
      <w:r w:rsidRPr="00CF37AA">
        <w:rPr>
          <w:b/>
          <w:bCs/>
          <w:rPrChange w:id="1555" w:author="kunnu vrma" w:date="2024-05-19T19:59:00Z" w16du:dateUtc="2024-05-20T02:59:00Z">
            <w:rPr>
              <w:b/>
              <w:bCs/>
              <w:i/>
              <w:iCs/>
            </w:rPr>
          </w:rPrChange>
        </w:rPr>
        <w:t>Model Evaluation (Random Forest)</w:t>
      </w:r>
    </w:p>
    <w:p w14:paraId="0ED06F86" w14:textId="115D3F86" w:rsidR="00DD7641" w:rsidRDefault="00DD7641" w:rsidP="008D5DD9">
      <w:pPr>
        <w:pStyle w:val="ListParagraph"/>
      </w:pPr>
      <w:r>
        <w:t>Mean Absolute Error (MAE) and Root Mean Squared Error (RMSE) are calculated to evaluate the performance of the Random Forest model on the testing data. This evaluation provides insights into the effectiveness of the Random Forest algorithm compared to linear regression.</w:t>
      </w:r>
    </w:p>
    <w:p w14:paraId="5D9D783A" w14:textId="77777777" w:rsidR="008D5DD9" w:rsidRDefault="008D5DD9" w:rsidP="008D5DD9">
      <w:pPr>
        <w:pStyle w:val="ListParagraph"/>
      </w:pPr>
    </w:p>
    <w:p w14:paraId="70DF1D9D" w14:textId="73BAC767" w:rsidR="008D5DD9" w:rsidRDefault="008D5DD9" w:rsidP="008D5DD9">
      <w:pPr>
        <w:pStyle w:val="ListParagraph"/>
      </w:pPr>
      <w:r w:rsidRPr="008D5DD9">
        <w:rPr>
          <w:noProof/>
        </w:rPr>
        <w:drawing>
          <wp:inline distT="0" distB="0" distL="0" distR="0" wp14:anchorId="5F80B453" wp14:editId="043797C6">
            <wp:extent cx="5397777" cy="1549480"/>
            <wp:effectExtent l="0" t="0" r="0" b="0"/>
            <wp:docPr id="92633967"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967" name="Picture 1" descr="A computer screen with numbers and letters&#10;&#10;Description automatically generated"/>
                    <pic:cNvPicPr/>
                  </pic:nvPicPr>
                  <pic:blipFill>
                    <a:blip r:embed="rId72"/>
                    <a:stretch>
                      <a:fillRect/>
                    </a:stretch>
                  </pic:blipFill>
                  <pic:spPr>
                    <a:xfrm>
                      <a:off x="0" y="0"/>
                      <a:ext cx="5397777" cy="1549480"/>
                    </a:xfrm>
                    <a:prstGeom prst="rect">
                      <a:avLst/>
                    </a:prstGeom>
                  </pic:spPr>
                </pic:pic>
              </a:graphicData>
            </a:graphic>
          </wp:inline>
        </w:drawing>
      </w:r>
    </w:p>
    <w:p w14:paraId="4D429C44" w14:textId="77777777" w:rsidR="008D5DD9" w:rsidRDefault="008D5DD9" w:rsidP="008D5DD9">
      <w:pPr>
        <w:pStyle w:val="ListParagraph"/>
        <w:rPr>
          <w:ins w:id="1556" w:author="kunnu vrma" w:date="2024-05-19T06:10:00Z" w16du:dateUtc="2024-05-19T13:10:00Z"/>
        </w:rPr>
      </w:pPr>
    </w:p>
    <w:p w14:paraId="48A93809" w14:textId="54D16D92" w:rsidR="00E0013A" w:rsidRDefault="00E0013A" w:rsidP="00E0013A">
      <w:pPr>
        <w:pStyle w:val="Caption"/>
        <w:rPr>
          <w:ins w:id="1557" w:author="kunnu vrma" w:date="2024-05-19T06:10:00Z" w16du:dateUtc="2024-05-19T13:10:00Z"/>
        </w:rPr>
        <w:pPrChange w:id="1558" w:author="kunnu vrma" w:date="2024-05-19T06:10:00Z" w16du:dateUtc="2024-05-19T13:10:00Z">
          <w:pPr>
            <w:pStyle w:val="ListParagraph"/>
          </w:pPr>
        </w:pPrChange>
      </w:pPr>
      <w:bookmarkStart w:id="1559" w:name="_Toc166994120"/>
      <w:bookmarkStart w:id="1560" w:name="_Toc166994262"/>
      <w:bookmarkStart w:id="1561" w:name="_Toc167041566"/>
      <w:ins w:id="1562" w:author="kunnu vrma" w:date="2024-05-19T06:10:00Z" w16du:dateUtc="2024-05-19T13:10:00Z">
        <w:r>
          <w:t xml:space="preserve">Figure </w:t>
        </w:r>
        <w:r>
          <w:fldChar w:fldCharType="begin"/>
        </w:r>
        <w:r>
          <w:instrText xml:space="preserve"> SEQ Figure \* ARABIC </w:instrText>
        </w:r>
      </w:ins>
      <w:r>
        <w:fldChar w:fldCharType="separate"/>
      </w:r>
      <w:ins w:id="1563" w:author="kunnu vrma" w:date="2024-05-19T20:04:00Z" w16du:dateUtc="2024-05-20T03:04:00Z">
        <w:r w:rsidR="00CB18E6">
          <w:rPr>
            <w:noProof/>
          </w:rPr>
          <w:t>63</w:t>
        </w:r>
      </w:ins>
      <w:ins w:id="1564" w:author="kunnu vrma" w:date="2024-05-19T06:10:00Z" w16du:dateUtc="2024-05-19T13:10:00Z">
        <w:r>
          <w:fldChar w:fldCharType="end"/>
        </w:r>
        <w:r>
          <w:t>: Output/res</w:t>
        </w:r>
      </w:ins>
      <w:ins w:id="1565" w:author="kunnu vrma" w:date="2024-05-19T06:13:00Z" w16du:dateUtc="2024-05-19T13:13:00Z">
        <w:r w:rsidR="00512FD8">
          <w:t>ults of training Random Forest regressor Model</w:t>
        </w:r>
      </w:ins>
      <w:bookmarkEnd w:id="1559"/>
      <w:bookmarkEnd w:id="1560"/>
      <w:bookmarkEnd w:id="1561"/>
    </w:p>
    <w:p w14:paraId="66CEE6B7" w14:textId="77777777" w:rsidR="00E0013A" w:rsidRDefault="00E0013A" w:rsidP="008D5DD9">
      <w:pPr>
        <w:pStyle w:val="ListParagraph"/>
      </w:pPr>
    </w:p>
    <w:p w14:paraId="6E2C2058" w14:textId="77777777" w:rsidR="00DD7641" w:rsidRPr="00CF37AA" w:rsidRDefault="00DD7641" w:rsidP="008D5DD9">
      <w:pPr>
        <w:pStyle w:val="ListParagraph"/>
        <w:numPr>
          <w:ilvl w:val="0"/>
          <w:numId w:val="8"/>
        </w:numPr>
        <w:rPr>
          <w:b/>
          <w:bCs/>
          <w:rPrChange w:id="1566" w:author="kunnu vrma" w:date="2024-05-19T20:00:00Z" w16du:dateUtc="2024-05-20T03:00:00Z">
            <w:rPr>
              <w:b/>
              <w:bCs/>
              <w:i/>
              <w:iCs/>
            </w:rPr>
          </w:rPrChange>
        </w:rPr>
      </w:pPr>
      <w:r w:rsidRPr="00CF37AA">
        <w:rPr>
          <w:b/>
          <w:bCs/>
          <w:rPrChange w:id="1567" w:author="kunnu vrma" w:date="2024-05-19T20:00:00Z" w16du:dateUtc="2024-05-20T03:00:00Z">
            <w:rPr>
              <w:b/>
              <w:bCs/>
              <w:i/>
              <w:iCs/>
            </w:rPr>
          </w:rPrChange>
        </w:rPr>
        <w:t>Scatter Plot Visualization</w:t>
      </w:r>
    </w:p>
    <w:p w14:paraId="4CC46720" w14:textId="48051BDF" w:rsidR="00DD7641" w:rsidRDefault="00DD7641" w:rsidP="008D5DD9">
      <w:pPr>
        <w:pStyle w:val="ListParagraph"/>
        <w:rPr>
          <w:ins w:id="1568" w:author="kunnu vrma" w:date="2024-05-19T20:01:00Z" w16du:dateUtc="2024-05-20T03:01:00Z"/>
        </w:rPr>
      </w:pPr>
      <w:r>
        <w:t>The predicted values versus the actual values of the target variable ('TotalTimeStopped_p50') are visualized using a scatter plot for the Random Forest Regressor model. This visualization helps in understanding the model's performance by comparing its predictions to the actual values.</w:t>
      </w:r>
    </w:p>
    <w:p w14:paraId="75577D4E" w14:textId="77777777" w:rsidR="00CF37AA" w:rsidRDefault="00CF37AA" w:rsidP="008D5DD9">
      <w:pPr>
        <w:pStyle w:val="ListParagraph"/>
      </w:pPr>
    </w:p>
    <w:p w14:paraId="456848B7" w14:textId="0845AD8A" w:rsidR="008D5DD9" w:rsidDel="00CF37AA" w:rsidRDefault="008D5DD9" w:rsidP="008D5DD9">
      <w:pPr>
        <w:pStyle w:val="ListParagraph"/>
        <w:rPr>
          <w:del w:id="1569" w:author="kunnu vrma" w:date="2024-05-19T20:01:00Z" w16du:dateUtc="2024-05-20T03:01:00Z"/>
        </w:rPr>
      </w:pPr>
    </w:p>
    <w:p w14:paraId="59C95AED" w14:textId="4F9FE9C8" w:rsidR="00512FD8" w:rsidDel="00CF37AA" w:rsidRDefault="008D5DD9" w:rsidP="00512FD8">
      <w:pPr>
        <w:pStyle w:val="Caption"/>
        <w:rPr>
          <w:del w:id="1570" w:author="kunnu vrma" w:date="2024-05-19T20:00:00Z" w16du:dateUtc="2024-05-20T03:00:00Z"/>
        </w:rPr>
        <w:pPrChange w:id="1571" w:author="kunnu vrma" w:date="2024-05-19T06:14:00Z" w16du:dateUtc="2024-05-19T13:14:00Z">
          <w:pPr>
            <w:pStyle w:val="ListParagraph"/>
          </w:pPr>
        </w:pPrChange>
      </w:pPr>
      <w:del w:id="1572" w:author="kunnu vrma" w:date="2024-05-19T20:00:00Z" w16du:dateUtc="2024-05-20T03:00:00Z">
        <w:r w:rsidRPr="008D5DD9" w:rsidDel="00CF37AA">
          <w:rPr>
            <w:noProof/>
          </w:rPr>
          <w:drawing>
            <wp:inline distT="0" distB="0" distL="0" distR="0" wp14:anchorId="2490925B" wp14:editId="1DBC092C">
              <wp:extent cx="5943600" cy="3566160"/>
              <wp:effectExtent l="0" t="0" r="0" b="0"/>
              <wp:docPr id="1378999459" name="Picture 1"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9459" name="Picture 1" descr="A graph with numbers and a blue line&#10;&#10;Description automatically generated with medium confidence"/>
                      <pic:cNvPicPr/>
                    </pic:nvPicPr>
                    <pic:blipFill>
                      <a:blip r:embed="rId70"/>
                      <a:stretch>
                        <a:fillRect/>
                      </a:stretch>
                    </pic:blipFill>
                    <pic:spPr>
                      <a:xfrm>
                        <a:off x="0" y="0"/>
                        <a:ext cx="5943600" cy="3566160"/>
                      </a:xfrm>
                      <a:prstGeom prst="rect">
                        <a:avLst/>
                      </a:prstGeom>
                    </pic:spPr>
                  </pic:pic>
                </a:graphicData>
              </a:graphic>
            </wp:inline>
          </w:drawing>
        </w:r>
      </w:del>
    </w:p>
    <w:p w14:paraId="00D0F17F" w14:textId="741F4818" w:rsidR="008D5DD9" w:rsidDel="00CF37AA" w:rsidRDefault="008D5DD9" w:rsidP="00CF37AA">
      <w:pPr>
        <w:rPr>
          <w:del w:id="1573" w:author="kunnu vrma" w:date="2024-05-19T20:01:00Z" w16du:dateUtc="2024-05-20T03:01:00Z"/>
        </w:rPr>
        <w:pPrChange w:id="1574" w:author="kunnu vrma" w:date="2024-05-19T20:00:00Z" w16du:dateUtc="2024-05-20T03:00:00Z">
          <w:pPr>
            <w:pStyle w:val="ListParagraph"/>
          </w:pPr>
        </w:pPrChange>
      </w:pPr>
    </w:p>
    <w:p w14:paraId="455E51DC" w14:textId="6A94EE1D" w:rsidR="008D5DD9" w:rsidRDefault="008D5DD9" w:rsidP="008D5DD9">
      <w:pPr>
        <w:pStyle w:val="ListParagraph"/>
      </w:pPr>
      <w:r>
        <w:t>And at the end Visualizing predicted versus actual TotalTimeStopped_p50 values using scatter plot for Random Forest</w:t>
      </w:r>
    </w:p>
    <w:p w14:paraId="2C443133" w14:textId="77777777" w:rsidR="00F74A3D" w:rsidRDefault="00F74A3D" w:rsidP="008D5DD9">
      <w:pPr>
        <w:pStyle w:val="ListParagraph"/>
      </w:pPr>
    </w:p>
    <w:p w14:paraId="3FF9AB9B" w14:textId="6E037F42" w:rsidR="007A45A0" w:rsidRDefault="00F74A3D" w:rsidP="00F74A3D">
      <w:pPr>
        <w:pStyle w:val="ListParagraph"/>
        <w:rPr>
          <w:ins w:id="1575" w:author="kunnu vrma" w:date="2024-05-19T06:14:00Z" w16du:dateUtc="2024-05-19T13:14:00Z"/>
        </w:rPr>
      </w:pPr>
      <w:r w:rsidRPr="00F74A3D">
        <w:rPr>
          <w:noProof/>
        </w:rPr>
        <w:lastRenderedPageBreak/>
        <w:drawing>
          <wp:inline distT="0" distB="0" distL="0" distR="0" wp14:anchorId="6D4172FF" wp14:editId="231815A7">
            <wp:extent cx="5943600" cy="3566160"/>
            <wp:effectExtent l="0" t="0" r="0" b="0"/>
            <wp:docPr id="1973716998"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16998" name="Picture 1" descr="A graph showing a number of dots&#10;&#10;Description automatically generated with medium confidence"/>
                    <pic:cNvPicPr/>
                  </pic:nvPicPr>
                  <pic:blipFill>
                    <a:blip r:embed="rId73"/>
                    <a:stretch>
                      <a:fillRect/>
                    </a:stretch>
                  </pic:blipFill>
                  <pic:spPr>
                    <a:xfrm>
                      <a:off x="0" y="0"/>
                      <a:ext cx="5943600" cy="3566160"/>
                    </a:xfrm>
                    <a:prstGeom prst="rect">
                      <a:avLst/>
                    </a:prstGeom>
                  </pic:spPr>
                </pic:pic>
              </a:graphicData>
            </a:graphic>
          </wp:inline>
        </w:drawing>
      </w:r>
    </w:p>
    <w:p w14:paraId="1DF7AF75" w14:textId="77777777" w:rsidR="00512FD8" w:rsidRDefault="00512FD8" w:rsidP="00F74A3D">
      <w:pPr>
        <w:pStyle w:val="ListParagraph"/>
        <w:rPr>
          <w:ins w:id="1576" w:author="kunnu vrma" w:date="2024-05-19T06:14:00Z" w16du:dateUtc="2024-05-19T13:14:00Z"/>
        </w:rPr>
      </w:pPr>
    </w:p>
    <w:p w14:paraId="23F2593A" w14:textId="144C7347" w:rsidR="00512FD8" w:rsidRDefault="00512FD8" w:rsidP="00512FD8">
      <w:pPr>
        <w:pStyle w:val="Caption"/>
        <w:rPr>
          <w:ins w:id="1577" w:author="kunnu vrma" w:date="2024-05-19T15:55:00Z" w16du:dateUtc="2024-05-19T22:55:00Z"/>
        </w:rPr>
      </w:pPr>
      <w:bookmarkStart w:id="1578" w:name="_Toc166994122"/>
      <w:bookmarkStart w:id="1579" w:name="_Toc166994264"/>
      <w:bookmarkStart w:id="1580" w:name="_Toc167041567"/>
      <w:ins w:id="1581" w:author="kunnu vrma" w:date="2024-05-19T06:14:00Z" w16du:dateUtc="2024-05-19T13:14:00Z">
        <w:r>
          <w:t xml:space="preserve">Figure </w:t>
        </w:r>
        <w:r>
          <w:fldChar w:fldCharType="begin"/>
        </w:r>
        <w:r>
          <w:instrText xml:space="preserve"> SEQ Figure \* ARABIC </w:instrText>
        </w:r>
      </w:ins>
      <w:r>
        <w:fldChar w:fldCharType="separate"/>
      </w:r>
      <w:ins w:id="1582" w:author="kunnu vrma" w:date="2024-05-19T20:04:00Z" w16du:dateUtc="2024-05-20T03:04:00Z">
        <w:r w:rsidR="00CB18E6">
          <w:rPr>
            <w:noProof/>
          </w:rPr>
          <w:t>64</w:t>
        </w:r>
      </w:ins>
      <w:ins w:id="1583" w:author="kunnu vrma" w:date="2024-05-19T06:14:00Z" w16du:dateUtc="2024-05-19T13:14:00Z">
        <w:r>
          <w:fldChar w:fldCharType="end"/>
        </w:r>
        <w:r>
          <w:t>: Act</w:t>
        </w:r>
      </w:ins>
      <w:ins w:id="1584" w:author="kunnu vrma" w:date="2024-05-19T06:15:00Z" w16du:dateUtc="2024-05-19T13:15:00Z">
        <w:r>
          <w:t>ual vs Predicted target variable in Random Forest Model</w:t>
        </w:r>
      </w:ins>
      <w:bookmarkEnd w:id="1578"/>
      <w:bookmarkEnd w:id="1579"/>
      <w:bookmarkEnd w:id="1580"/>
    </w:p>
    <w:p w14:paraId="6EC83544" w14:textId="74A5F10D" w:rsidR="00D346CD" w:rsidRDefault="00D346CD" w:rsidP="00D346CD">
      <w:pPr>
        <w:rPr>
          <w:ins w:id="1585" w:author="kunnu vrma" w:date="2024-05-19T15:55:00Z" w16du:dateUtc="2024-05-19T22:55:00Z"/>
        </w:rPr>
      </w:pPr>
      <w:ins w:id="1586" w:author="kunnu vrma" w:date="2024-05-19T15:55:00Z" w16du:dateUtc="2024-05-19T22:55:00Z">
        <w:r>
          <w:t>Using the following code:</w:t>
        </w:r>
      </w:ins>
    </w:p>
    <w:p w14:paraId="5CE76E73" w14:textId="77777777" w:rsidR="00D346CD" w:rsidRDefault="00D346CD" w:rsidP="00D346CD">
      <w:pPr>
        <w:keepNext/>
        <w:rPr>
          <w:ins w:id="1587" w:author="kunnu vrma" w:date="2024-05-19T15:55:00Z" w16du:dateUtc="2024-05-19T22:55:00Z"/>
        </w:rPr>
        <w:pPrChange w:id="1588" w:author="kunnu vrma" w:date="2024-05-19T15:55:00Z" w16du:dateUtc="2024-05-19T22:55:00Z">
          <w:pPr/>
        </w:pPrChange>
      </w:pPr>
      <w:ins w:id="1589" w:author="kunnu vrma" w:date="2024-05-19T15:55:00Z" w16du:dateUtc="2024-05-19T22:55:00Z">
        <w:r w:rsidRPr="00D346CD">
          <w:drawing>
            <wp:inline distT="0" distB="0" distL="0" distR="0" wp14:anchorId="5454F5E7" wp14:editId="25F61D76">
              <wp:extent cx="5943600" cy="1442085"/>
              <wp:effectExtent l="0" t="0" r="0" b="5715"/>
              <wp:docPr id="169048095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0955" name="Picture 1" descr="A computer screen with text on it&#10;&#10;Description automatically generated"/>
                      <pic:cNvPicPr/>
                    </pic:nvPicPr>
                    <pic:blipFill>
                      <a:blip r:embed="rId74"/>
                      <a:stretch>
                        <a:fillRect/>
                      </a:stretch>
                    </pic:blipFill>
                    <pic:spPr>
                      <a:xfrm>
                        <a:off x="0" y="0"/>
                        <a:ext cx="5943600" cy="1442085"/>
                      </a:xfrm>
                      <a:prstGeom prst="rect">
                        <a:avLst/>
                      </a:prstGeom>
                    </pic:spPr>
                  </pic:pic>
                </a:graphicData>
              </a:graphic>
            </wp:inline>
          </w:drawing>
        </w:r>
      </w:ins>
    </w:p>
    <w:p w14:paraId="5CD12D58" w14:textId="0ED64D53" w:rsidR="00D346CD" w:rsidRDefault="00D346CD" w:rsidP="00D346CD">
      <w:pPr>
        <w:pStyle w:val="Caption"/>
        <w:rPr>
          <w:ins w:id="1590" w:author="kunnu vrma" w:date="2024-05-19T15:55:00Z" w16du:dateUtc="2024-05-19T22:55:00Z"/>
        </w:rPr>
        <w:pPrChange w:id="1591" w:author="kunnu vrma" w:date="2024-05-19T15:55:00Z" w16du:dateUtc="2024-05-19T22:55:00Z">
          <w:pPr/>
        </w:pPrChange>
      </w:pPr>
      <w:bookmarkStart w:id="1592" w:name="_Toc167041568"/>
      <w:ins w:id="1593" w:author="kunnu vrma" w:date="2024-05-19T15:55:00Z" w16du:dateUtc="2024-05-19T22:55:00Z">
        <w:r>
          <w:t xml:space="preserve">Figure </w:t>
        </w:r>
        <w:r>
          <w:fldChar w:fldCharType="begin"/>
        </w:r>
        <w:r>
          <w:instrText xml:space="preserve"> SEQ Figure \* ARABIC </w:instrText>
        </w:r>
      </w:ins>
      <w:r>
        <w:fldChar w:fldCharType="separate"/>
      </w:r>
      <w:ins w:id="1594" w:author="kunnu vrma" w:date="2024-05-19T20:04:00Z" w16du:dateUtc="2024-05-20T03:04:00Z">
        <w:r w:rsidR="00CB18E6">
          <w:rPr>
            <w:noProof/>
          </w:rPr>
          <w:t>65</w:t>
        </w:r>
      </w:ins>
      <w:ins w:id="1595" w:author="kunnu vrma" w:date="2024-05-19T15:55:00Z" w16du:dateUtc="2024-05-19T22:55:00Z">
        <w:r>
          <w:fldChar w:fldCharType="end"/>
        </w:r>
        <w:r>
          <w:t>: Code to visualize Scatter plot of Actual vs Predicted v</w:t>
        </w:r>
      </w:ins>
      <w:ins w:id="1596" w:author="kunnu vrma" w:date="2024-05-19T15:56:00Z" w16du:dateUtc="2024-05-19T22:56:00Z">
        <w:r>
          <w:t>ariable in Random Forest Model</w:t>
        </w:r>
      </w:ins>
      <w:bookmarkEnd w:id="1592"/>
    </w:p>
    <w:p w14:paraId="021E26F3" w14:textId="77777777" w:rsidR="00D346CD" w:rsidRPr="00D346CD" w:rsidRDefault="00D346CD" w:rsidP="00D346CD">
      <w:pPr>
        <w:pPrChange w:id="1597" w:author="kunnu vrma" w:date="2024-05-19T15:55:00Z" w16du:dateUtc="2024-05-19T22:55:00Z">
          <w:pPr>
            <w:pStyle w:val="ListParagraph"/>
          </w:pPr>
        </w:pPrChange>
      </w:pPr>
    </w:p>
    <w:p w14:paraId="733B83B1" w14:textId="0AEFCD3A" w:rsidR="007A45A0" w:rsidRDefault="007A45A0" w:rsidP="00EC75E0">
      <w:pPr>
        <w:pStyle w:val="Heading2"/>
      </w:pPr>
      <w:bookmarkStart w:id="1598" w:name="_Toc166994166"/>
      <w:bookmarkStart w:id="1599" w:name="_Toc167406612"/>
      <w:r>
        <w:t>2.</w:t>
      </w:r>
      <w:r w:rsidR="00F74A3D">
        <w:t>9</w:t>
      </w:r>
      <w:r>
        <w:t xml:space="preserve"> Methodology</w:t>
      </w:r>
      <w:bookmarkEnd w:id="1598"/>
      <w:bookmarkEnd w:id="1599"/>
    </w:p>
    <w:p w14:paraId="7D0D9966" w14:textId="45AF1DB1" w:rsidR="00C72302" w:rsidRDefault="00C72302" w:rsidP="00C72302">
      <w:r>
        <w:t xml:space="preserve">The methodology adopted for the development of the "Traffic Congestion Reduction and Management System" </w:t>
      </w:r>
      <w:del w:id="1600" w:author="kunnu vrma" w:date="2024-05-19T06:15:00Z" w16du:dateUtc="2024-05-19T13:15:00Z">
        <w:r w:rsidDel="00512FD8">
          <w:delText>entails a comprehensive and iterative approach that encompasses</w:delText>
        </w:r>
      </w:del>
      <w:ins w:id="1601" w:author="kunnu vrma" w:date="2024-05-19T06:15:00Z" w16du:dateUtc="2024-05-19T13:15:00Z">
        <w:r w:rsidR="00512FD8">
          <w:t>in</w:t>
        </w:r>
      </w:ins>
      <w:ins w:id="1602" w:author="kunnu vrma" w:date="2024-05-19T06:16:00Z" w16du:dateUtc="2024-05-19T13:16:00Z">
        <w:r w:rsidR="00512FD8">
          <w:t>cludes various processes such as</w:t>
        </w:r>
      </w:ins>
      <w:r>
        <w:t xml:space="preserve"> data collection, preprocessing, exploratory data analysis (EDA), feature engineering, model development, evaluation, and user engagement strategies. This section provides a detailed breakdown of each phase:</w:t>
      </w:r>
    </w:p>
    <w:p w14:paraId="0DC2D7F7" w14:textId="77777777" w:rsidR="00C72302" w:rsidRDefault="00C72302" w:rsidP="00EC75E0">
      <w:pPr>
        <w:pStyle w:val="Heading3"/>
      </w:pPr>
      <w:bookmarkStart w:id="1603" w:name="_Toc166994167"/>
      <w:bookmarkStart w:id="1604" w:name="_Toc167406613"/>
      <w:r>
        <w:lastRenderedPageBreak/>
        <w:t>1. Data Collection and Preprocessing:</w:t>
      </w:r>
      <w:bookmarkEnd w:id="1603"/>
      <w:bookmarkEnd w:id="1604"/>
    </w:p>
    <w:p w14:paraId="06E3E697" w14:textId="77777777" w:rsidR="00C72302" w:rsidRPr="00F74A3D" w:rsidRDefault="00C72302" w:rsidP="00C72302">
      <w:pPr>
        <w:rPr>
          <w:b/>
          <w:bCs/>
        </w:rPr>
      </w:pPr>
      <w:r w:rsidRPr="00F74A3D">
        <w:rPr>
          <w:b/>
          <w:bCs/>
        </w:rPr>
        <w:t>Real-Time Data Acquisition:</w:t>
      </w:r>
    </w:p>
    <w:p w14:paraId="7A413BBF" w14:textId="11EFB241" w:rsidR="00C72302" w:rsidRDefault="00C72302" w:rsidP="00C72302">
      <w:r>
        <w:t xml:space="preserve">The system </w:t>
      </w:r>
      <w:del w:id="1605" w:author="kunnu vrma" w:date="2024-05-19T06:16:00Z" w16du:dateUtc="2024-05-19T13:16:00Z">
        <w:r w:rsidDel="00512FD8">
          <w:delText xml:space="preserve">leverages </w:delText>
        </w:r>
      </w:del>
      <w:ins w:id="1606" w:author="kunnu vrma" w:date="2024-05-19T06:16:00Z" w16du:dateUtc="2024-05-19T13:16:00Z">
        <w:r w:rsidR="00512FD8">
          <w:t>uses</w:t>
        </w:r>
        <w:r w:rsidR="00512FD8">
          <w:t xml:space="preserve"> </w:t>
        </w:r>
      </w:ins>
      <w:r>
        <w:t>real-time data sources, including the Google Maps API for traffic information and the OpenWeatherMap API for weather updates. Data retrieval mechanisms are implemented to ensure continuous access to up-to-date information.</w:t>
      </w:r>
    </w:p>
    <w:p w14:paraId="339DF5DD" w14:textId="77777777" w:rsidR="00C72302" w:rsidRPr="00F74A3D" w:rsidRDefault="00C72302" w:rsidP="00C72302">
      <w:pPr>
        <w:rPr>
          <w:b/>
          <w:bCs/>
        </w:rPr>
      </w:pPr>
      <w:r w:rsidRPr="00F74A3D">
        <w:rPr>
          <w:b/>
          <w:bCs/>
        </w:rPr>
        <w:t>Historical Data Retrieval:</w:t>
      </w:r>
    </w:p>
    <w:p w14:paraId="3C9ADC63" w14:textId="4DB659F0" w:rsidR="00C72302" w:rsidRDefault="00C72302" w:rsidP="00C72302">
      <w:r>
        <w:t xml:space="preserve">Historical traffic and weather datasets are obtained from reliable sources, such as government repositories or open data platforms such as Kaggle. </w:t>
      </w:r>
      <w:del w:id="1607" w:author="kunnu vrma" w:date="2024-05-19T06:16:00Z" w16du:dateUtc="2024-05-19T13:16:00Z">
        <w:r w:rsidDel="00512FD8">
          <w:delText>Data integrity checks are performed to ensure the accuracy and completeness of the historical records.</w:delText>
        </w:r>
      </w:del>
    </w:p>
    <w:p w14:paraId="1C058388" w14:textId="77777777" w:rsidR="00C72302" w:rsidRPr="00F74A3D" w:rsidRDefault="00C72302" w:rsidP="00C72302">
      <w:pPr>
        <w:rPr>
          <w:b/>
          <w:bCs/>
        </w:rPr>
      </w:pPr>
      <w:r w:rsidRPr="00F74A3D">
        <w:rPr>
          <w:b/>
          <w:bCs/>
        </w:rPr>
        <w:t>Data Cleaning Techniques:</w:t>
      </w:r>
    </w:p>
    <w:p w14:paraId="2DD6F30B" w14:textId="1C96F60B" w:rsidR="00C72302" w:rsidRDefault="00C72302" w:rsidP="00C72302">
      <w:r>
        <w:t>Various data cleaning techniques are employed to address inconsistencies, missing values, and anomalies in the datasets. These techniques include:</w:t>
      </w:r>
    </w:p>
    <w:p w14:paraId="0FC7D054" w14:textId="13DF182C" w:rsidR="00C72302" w:rsidRDefault="00C72302" w:rsidP="00F74A3D">
      <w:pPr>
        <w:pStyle w:val="ListParagraph"/>
        <w:numPr>
          <w:ilvl w:val="0"/>
          <w:numId w:val="8"/>
        </w:numPr>
      </w:pPr>
      <w:r>
        <w:t>Missing Values Handling: Strategies such as</w:t>
      </w:r>
      <w:del w:id="1608" w:author="kunnu vrma" w:date="2024-05-19T15:58:00Z" w16du:dateUtc="2024-05-19T22:58:00Z">
        <w:r w:rsidDel="00D346CD">
          <w:delText xml:space="preserve"> imputation, deletion, or interpolation are applied to handle missing data in a manner that minimizes bias and preserves data integrity.</w:delText>
        </w:r>
      </w:del>
      <w:ins w:id="1609" w:author="kunnu vrma" w:date="2024-05-19T15:58:00Z" w16du:dateUtc="2024-05-19T22:58:00Z">
        <w:r w:rsidR="00D346CD">
          <w:t xml:space="preserve"> deletion of the entire rows, taking mean/average to fill in the missing values is used to handle the missing values</w:t>
        </w:r>
      </w:ins>
    </w:p>
    <w:p w14:paraId="4AB96D51" w14:textId="3A9AA0E6" w:rsidR="00C72302" w:rsidDel="00512FD8" w:rsidRDefault="00C72302" w:rsidP="00F74A3D">
      <w:pPr>
        <w:pStyle w:val="ListParagraph"/>
        <w:numPr>
          <w:ilvl w:val="0"/>
          <w:numId w:val="8"/>
        </w:numPr>
        <w:rPr>
          <w:del w:id="1610" w:author="kunnu vrma" w:date="2024-05-19T06:17:00Z" w16du:dateUtc="2024-05-19T13:17:00Z"/>
        </w:rPr>
      </w:pPr>
      <w:del w:id="1611" w:author="kunnu vrma" w:date="2024-05-19T06:17:00Z" w16du:dateUtc="2024-05-19T13:17:00Z">
        <w:r w:rsidDel="00512FD8">
          <w:delText>Outlier Detection and Treatment: Statistical methods or domain knowledge-based approaches are used to identify and mitigate outliers that may adversely affect analysis results.</w:delText>
        </w:r>
      </w:del>
    </w:p>
    <w:p w14:paraId="46A3AC4B" w14:textId="70F725FD" w:rsidR="00C72302" w:rsidRDefault="00C72302" w:rsidP="00F74A3D">
      <w:pPr>
        <w:pStyle w:val="ListParagraph"/>
        <w:numPr>
          <w:ilvl w:val="0"/>
          <w:numId w:val="8"/>
        </w:numPr>
        <w:rPr>
          <w:ins w:id="1612" w:author="kunnu vrma" w:date="2024-05-19T06:17:00Z" w16du:dateUtc="2024-05-19T13:17:00Z"/>
        </w:rPr>
      </w:pPr>
      <w:r>
        <w:t xml:space="preserve">Normalization and Standardization: Numerical features are scaled to a common range or standardized to ensure consistent data representation and </w:t>
      </w:r>
      <w:del w:id="1613" w:author="kunnu vrma" w:date="2024-05-19T15:58:00Z" w16du:dateUtc="2024-05-19T22:58:00Z">
        <w:r w:rsidDel="00D346CD">
          <w:delText xml:space="preserve">facilitate </w:delText>
        </w:r>
      </w:del>
      <w:ins w:id="1614" w:author="kunnu vrma" w:date="2024-05-19T15:58:00Z" w16du:dateUtc="2024-05-19T22:58:00Z">
        <w:r w:rsidR="00D346CD">
          <w:t>ensure</w:t>
        </w:r>
        <w:r w:rsidR="00D346CD">
          <w:t xml:space="preserve"> </w:t>
        </w:r>
      </w:ins>
      <w:r>
        <w:t>model convergence.</w:t>
      </w:r>
    </w:p>
    <w:p w14:paraId="474F35D3" w14:textId="1979D07F" w:rsidR="00512FD8" w:rsidRDefault="00512FD8" w:rsidP="00F74A3D">
      <w:pPr>
        <w:pStyle w:val="ListParagraph"/>
        <w:numPr>
          <w:ilvl w:val="0"/>
          <w:numId w:val="8"/>
        </w:numPr>
      </w:pPr>
      <w:ins w:id="1615" w:author="kunnu vrma" w:date="2024-05-19T06:17:00Z" w16du:dateUtc="2024-05-19T13:17:00Z">
        <w:r>
          <w:t xml:space="preserve">Avoiding Duplication: The dataset is checked for duplication and the duplicates are removed from the data </w:t>
        </w:r>
      </w:ins>
      <w:ins w:id="1616" w:author="kunnu vrma" w:date="2024-05-19T06:18:00Z" w16du:dateUtc="2024-05-19T13:18:00Z">
        <w:r>
          <w:t xml:space="preserve">to reduce memory and inconsistencies. </w:t>
        </w:r>
      </w:ins>
    </w:p>
    <w:p w14:paraId="10159A5B" w14:textId="77777777" w:rsidR="00C72302" w:rsidRDefault="00C72302" w:rsidP="00C72302"/>
    <w:p w14:paraId="27CF581F" w14:textId="77777777" w:rsidR="00C72302" w:rsidRDefault="00C72302" w:rsidP="00EC75E0">
      <w:pPr>
        <w:pStyle w:val="Heading3"/>
      </w:pPr>
      <w:bookmarkStart w:id="1617" w:name="_Toc166994168"/>
      <w:bookmarkStart w:id="1618" w:name="_Toc167406614"/>
      <w:r>
        <w:t>2. Exploratory Data Analysis (EDA):</w:t>
      </w:r>
      <w:bookmarkEnd w:id="1617"/>
      <w:bookmarkEnd w:id="1618"/>
    </w:p>
    <w:p w14:paraId="5874668A" w14:textId="77777777" w:rsidR="00C72302" w:rsidRPr="00F74A3D" w:rsidRDefault="00C72302" w:rsidP="00C72302">
      <w:pPr>
        <w:rPr>
          <w:b/>
          <w:bCs/>
        </w:rPr>
      </w:pPr>
      <w:r w:rsidRPr="00F74A3D">
        <w:rPr>
          <w:b/>
          <w:bCs/>
        </w:rPr>
        <w:t>Descriptive Statistics:</w:t>
      </w:r>
    </w:p>
    <w:p w14:paraId="70D0D873" w14:textId="5B64D222" w:rsidR="00C72302" w:rsidRDefault="00C72302" w:rsidP="00C72302">
      <w:del w:id="1619" w:author="kunnu vrma" w:date="2024-05-19T15:59:00Z" w16du:dateUtc="2024-05-19T22:59:00Z">
        <w:r w:rsidDel="00D346CD">
          <w:delText>Summary statistics, including measures of central tendency, dispersion, and distributional properties, are computed to characterize the datasets and identify potential trends or patterns.</w:delText>
        </w:r>
      </w:del>
      <w:ins w:id="1620" w:author="kunnu vrma" w:date="2024-05-19T15:59:00Z" w16du:dateUtc="2024-05-19T22:59:00Z">
        <w:r w:rsidR="00D346CD">
          <w:t xml:space="preserve">Tools of Statistics such as Mean, variance, </w:t>
        </w:r>
      </w:ins>
      <w:ins w:id="1621" w:author="kunnu vrma" w:date="2024-05-19T16:00:00Z" w16du:dateUtc="2024-05-19T23:00:00Z">
        <w:r w:rsidR="00D346CD">
          <w:t>Standard Deviation, central tendency are used to explore and understand the data for further analysis.</w:t>
        </w:r>
      </w:ins>
    </w:p>
    <w:p w14:paraId="170CA24D" w14:textId="77777777" w:rsidR="00C72302" w:rsidRPr="00F74A3D" w:rsidRDefault="00C72302" w:rsidP="00C72302">
      <w:pPr>
        <w:rPr>
          <w:b/>
          <w:bCs/>
        </w:rPr>
      </w:pPr>
      <w:r w:rsidRPr="00F74A3D">
        <w:rPr>
          <w:b/>
          <w:bCs/>
        </w:rPr>
        <w:t>Data Visualization:</w:t>
      </w:r>
    </w:p>
    <w:p w14:paraId="560C6D9F" w14:textId="19AC545F" w:rsidR="00C72302" w:rsidRDefault="00C72302" w:rsidP="00C72302">
      <w:r>
        <w:t xml:space="preserve">Graphical techniques such as histograms, box plots, scatter plots, and heatmaps are </w:t>
      </w:r>
      <w:del w:id="1622" w:author="kunnu vrma" w:date="2024-05-19T16:01:00Z" w16du:dateUtc="2024-05-19T23:01:00Z">
        <w:r w:rsidDel="00D346CD">
          <w:delText xml:space="preserve">utilized </w:delText>
        </w:r>
      </w:del>
      <w:ins w:id="1623" w:author="kunnu vrma" w:date="2024-05-19T16:01:00Z" w16du:dateUtc="2024-05-19T23:01:00Z">
        <w:r w:rsidR="00D346CD">
          <w:t>used</w:t>
        </w:r>
        <w:r w:rsidR="00D346CD">
          <w:t xml:space="preserve"> </w:t>
        </w:r>
      </w:ins>
      <w:r>
        <w:t xml:space="preserve">to visualize the distributions of variables, explore relationships between features, and </w:t>
      </w:r>
      <w:del w:id="1624" w:author="kunnu vrma" w:date="2024-05-19T16:01:00Z" w16du:dateUtc="2024-05-19T23:01:00Z">
        <w:r w:rsidDel="00D346CD">
          <w:delText xml:space="preserve">uncover </w:delText>
        </w:r>
      </w:del>
      <w:ins w:id="1625" w:author="kunnu vrma" w:date="2024-05-19T16:01:00Z" w16du:dateUtc="2024-05-19T23:01:00Z">
        <w:r w:rsidR="00D346CD">
          <w:t>explore</w:t>
        </w:r>
        <w:r w:rsidR="00D346CD">
          <w:t xml:space="preserve"> </w:t>
        </w:r>
      </w:ins>
      <w:r>
        <w:t>underlying patterns or correlations</w:t>
      </w:r>
      <w:ins w:id="1626" w:author="kunnu vrma" w:date="2024-05-19T16:01:00Z" w16du:dateUtc="2024-05-19T23:01:00Z">
        <w:r w:rsidR="00D346CD">
          <w:t xml:space="preserve"> between different variables</w:t>
        </w:r>
      </w:ins>
      <w:del w:id="1627" w:author="kunnu vrma" w:date="2024-05-19T16:01:00Z" w16du:dateUtc="2024-05-19T23:01:00Z">
        <w:r w:rsidDel="00D346CD">
          <w:delText>.</w:delText>
        </w:r>
      </w:del>
    </w:p>
    <w:p w14:paraId="35D6518B" w14:textId="77777777" w:rsidR="00C72302" w:rsidRPr="00F74A3D" w:rsidRDefault="00C72302" w:rsidP="00C72302">
      <w:pPr>
        <w:rPr>
          <w:b/>
          <w:bCs/>
        </w:rPr>
      </w:pPr>
      <w:r w:rsidRPr="00F74A3D">
        <w:rPr>
          <w:b/>
          <w:bCs/>
        </w:rPr>
        <w:t>Correlation Analysis:</w:t>
      </w:r>
    </w:p>
    <w:p w14:paraId="604011D3" w14:textId="299E6345" w:rsidR="00C72302" w:rsidRDefault="00C72302" w:rsidP="00C72302">
      <w:r>
        <w:t>Correlation matrices and correlation heatmaps are generated to quantify the relationships between variables and identify significant predictors or multicollinearity issues.</w:t>
      </w:r>
    </w:p>
    <w:p w14:paraId="14F8AA4A" w14:textId="77777777" w:rsidR="00C72302" w:rsidRDefault="00C72302" w:rsidP="00EC75E0">
      <w:pPr>
        <w:pStyle w:val="Heading3"/>
      </w:pPr>
      <w:bookmarkStart w:id="1628" w:name="_Toc166994169"/>
      <w:bookmarkStart w:id="1629" w:name="_Toc167406615"/>
      <w:r>
        <w:t>3. Feature Engineering:</w:t>
      </w:r>
      <w:bookmarkEnd w:id="1628"/>
      <w:bookmarkEnd w:id="1629"/>
    </w:p>
    <w:p w14:paraId="22A99C2C" w14:textId="77777777" w:rsidR="00C72302" w:rsidRPr="00F74A3D" w:rsidRDefault="00C72302" w:rsidP="00C72302">
      <w:pPr>
        <w:rPr>
          <w:b/>
          <w:bCs/>
        </w:rPr>
      </w:pPr>
      <w:r w:rsidRPr="00F74A3D">
        <w:rPr>
          <w:b/>
          <w:bCs/>
        </w:rPr>
        <w:t>Feature Creation and Transformation:</w:t>
      </w:r>
    </w:p>
    <w:p w14:paraId="2240F40A" w14:textId="46F8D5C3" w:rsidR="00C72302" w:rsidRDefault="00C72302" w:rsidP="00C72302">
      <w:r>
        <w:lastRenderedPageBreak/>
        <w:t xml:space="preserve">New features are </w:t>
      </w:r>
      <w:del w:id="1630" w:author="kunnu vrma" w:date="2024-05-19T16:05:00Z" w16du:dateUtc="2024-05-19T23:05:00Z">
        <w:r w:rsidDel="00203D9E">
          <w:delText xml:space="preserve">engineered </w:delText>
        </w:r>
      </w:del>
      <w:ins w:id="1631" w:author="kunnu vrma" w:date="2024-05-19T16:05:00Z" w16du:dateUtc="2024-05-19T23:05:00Z">
        <w:r w:rsidR="00203D9E">
          <w:t>created</w:t>
        </w:r>
        <w:r w:rsidR="00203D9E">
          <w:t xml:space="preserve"> </w:t>
        </w:r>
      </w:ins>
      <w:r>
        <w:t xml:space="preserve">based on </w:t>
      </w:r>
      <w:ins w:id="1632" w:author="kunnu vrma" w:date="2024-05-19T16:05:00Z" w16du:dateUtc="2024-05-19T23:05:00Z">
        <w:r w:rsidR="00203D9E" w:rsidRPr="00203D9E">
          <w:t xml:space="preserve">based on </w:t>
        </w:r>
        <w:r w:rsidR="00203D9E">
          <w:t>the initial information</w:t>
        </w:r>
        <w:r w:rsidR="00203D9E" w:rsidRPr="00203D9E">
          <w:t xml:space="preserve"> about the topic and </w:t>
        </w:r>
        <w:r w:rsidR="00203D9E">
          <w:t>exploring the data further to crea</w:t>
        </w:r>
      </w:ins>
      <w:ins w:id="1633" w:author="kunnu vrma" w:date="2024-05-19T16:06:00Z" w16du:dateUtc="2024-05-19T23:06:00Z">
        <w:r w:rsidR="00203D9E">
          <w:t>te insights</w:t>
        </w:r>
      </w:ins>
      <w:ins w:id="1634" w:author="kunnu vrma" w:date="2024-05-19T16:05:00Z" w16du:dateUtc="2024-05-19T23:05:00Z">
        <w:r w:rsidR="00203D9E" w:rsidRPr="00203D9E">
          <w:t xml:space="preserve">. </w:t>
        </w:r>
      </w:ins>
      <w:ins w:id="1635" w:author="kunnu vrma" w:date="2024-05-19T16:06:00Z" w16du:dateUtc="2024-05-19T23:06:00Z">
        <w:r w:rsidR="00203D9E">
          <w:t>Models are further trained to predict the target variable based on the independent variables in the data.</w:t>
        </w:r>
      </w:ins>
      <w:del w:id="1636" w:author="kunnu vrma" w:date="2024-05-19T16:05:00Z" w16du:dateUtc="2024-05-19T23:05:00Z">
        <w:r w:rsidDel="00203D9E">
          <w:delText>domain knowledge, data insights from EDA, and domain-specific considerations. Feature transformation techniques, such as polynomial features, interaction terms, and logarithmic transformations, are applied to enhance the predictive power of the models.</w:delText>
        </w:r>
      </w:del>
    </w:p>
    <w:p w14:paraId="30DEF42F" w14:textId="77777777" w:rsidR="00C72302" w:rsidRPr="00F74A3D" w:rsidRDefault="00C72302" w:rsidP="00C72302">
      <w:pPr>
        <w:rPr>
          <w:b/>
          <w:bCs/>
        </w:rPr>
      </w:pPr>
      <w:r w:rsidRPr="00F74A3D">
        <w:rPr>
          <w:b/>
          <w:bCs/>
        </w:rPr>
        <w:t>Dimensionality Reduction:</w:t>
      </w:r>
    </w:p>
    <w:p w14:paraId="66379B6F" w14:textId="1099DDBA" w:rsidR="00C72302" w:rsidRDefault="00C72302" w:rsidP="00C72302">
      <w:del w:id="1637" w:author="kunnu vrma" w:date="2024-05-19T16:07:00Z" w16du:dateUtc="2024-05-19T23:07:00Z">
        <w:r w:rsidDel="00203D9E">
          <w:delText>Dimensionality reduction techniques</w:delText>
        </w:r>
      </w:del>
      <w:ins w:id="1638" w:author="kunnu vrma" w:date="2024-05-19T16:07:00Z" w16du:dateUtc="2024-05-19T23:07:00Z">
        <w:r w:rsidR="00203D9E">
          <w:t>Due to large number of features and heavy amount of data, various techniques such as</w:t>
        </w:r>
      </w:ins>
      <w:del w:id="1639" w:author="kunnu vrma" w:date="2024-05-19T16:07:00Z" w16du:dateUtc="2024-05-19T23:07:00Z">
        <w:r w:rsidDel="00203D9E">
          <w:delText>, including</w:delText>
        </w:r>
      </w:del>
      <w:r>
        <w:t xml:space="preserve"> Principal Component Analysis (PCA) or feature selection algorithms like Recursive Feature Elimination (RFE), are </w:t>
      </w:r>
      <w:del w:id="1640" w:author="kunnu vrma" w:date="2024-05-19T16:07:00Z" w16du:dateUtc="2024-05-19T23:07:00Z">
        <w:r w:rsidDel="00203D9E">
          <w:delText xml:space="preserve">employed </w:delText>
        </w:r>
      </w:del>
      <w:ins w:id="1641" w:author="kunnu vrma" w:date="2024-05-19T16:07:00Z" w16du:dateUtc="2024-05-19T23:07:00Z">
        <w:r w:rsidR="00203D9E">
          <w:t>used</w:t>
        </w:r>
        <w:r w:rsidR="00203D9E">
          <w:t xml:space="preserve"> </w:t>
        </w:r>
      </w:ins>
      <w:r>
        <w:t xml:space="preserve">to reduce the </w:t>
      </w:r>
      <w:del w:id="1642" w:author="kunnu vrma" w:date="2024-05-19T16:08:00Z" w16du:dateUtc="2024-05-19T23:08:00Z">
        <w:r w:rsidDel="00203D9E">
          <w:delText>dimensionality of the feature space and mitigate the curse of dimensionality.</w:delText>
        </w:r>
      </w:del>
      <w:ins w:id="1643" w:author="kunnu vrma" w:date="2024-05-19T16:08:00Z" w16du:dateUtc="2024-05-19T23:08:00Z">
        <w:r w:rsidR="00203D9E">
          <w:t>number of features and avoid problems making the data smoother and cleaner to work.</w:t>
        </w:r>
      </w:ins>
      <w:ins w:id="1644" w:author="kunnu vrma" w:date="2024-05-19T16:11:00Z" w16du:dateUtc="2024-05-19T23:11:00Z">
        <w:r w:rsidR="00203D9E">
          <w:t xml:space="preserve"> Both these techniques remove the unnecessary and irrelevant features or </w:t>
        </w:r>
      </w:ins>
      <w:ins w:id="1645" w:author="kunnu vrma" w:date="2024-05-19T16:12:00Z" w16du:dateUtc="2024-05-19T23:12:00Z">
        <w:r w:rsidR="00203D9E">
          <w:t xml:space="preserve">dimensions without losing important information to reduce training time and </w:t>
        </w:r>
      </w:ins>
      <w:ins w:id="1646" w:author="kunnu vrma" w:date="2024-05-19T16:14:00Z" w16du:dateUtc="2024-05-19T23:14:00Z">
        <w:r w:rsidR="00203D9E">
          <w:t>increase</w:t>
        </w:r>
      </w:ins>
      <w:ins w:id="1647" w:author="kunnu vrma" w:date="2024-05-19T16:12:00Z" w16du:dateUtc="2024-05-19T23:12:00Z">
        <w:r w:rsidR="00203D9E">
          <w:t xml:space="preserve"> efficiency.</w:t>
        </w:r>
      </w:ins>
    </w:p>
    <w:p w14:paraId="7E52DDE4" w14:textId="77777777" w:rsidR="00C72302" w:rsidRPr="00F74A3D" w:rsidRDefault="00C72302" w:rsidP="00C72302">
      <w:pPr>
        <w:rPr>
          <w:b/>
          <w:bCs/>
        </w:rPr>
      </w:pPr>
      <w:r w:rsidRPr="00F74A3D">
        <w:rPr>
          <w:b/>
          <w:bCs/>
        </w:rPr>
        <w:t>Text and Categorical Data Processing:</w:t>
      </w:r>
    </w:p>
    <w:p w14:paraId="4C177B99" w14:textId="308E27A2" w:rsidR="00C72302" w:rsidRDefault="00C72302" w:rsidP="00C72302">
      <w:del w:id="1648" w:author="kunnu vrma" w:date="2024-05-19T16:08:00Z" w16du:dateUtc="2024-05-19T23:08:00Z">
        <w:r w:rsidDel="00203D9E">
          <w:delText>Textual and categorical features are encoded using techniques such as one-hot encoding, label encoding, or embedding methods to convert them into numerical representations suitable for modeling.</w:delText>
        </w:r>
      </w:del>
      <w:ins w:id="1649" w:author="kunnu vrma" w:date="2024-05-19T16:08:00Z" w16du:dateUtc="2024-05-19T23:08:00Z">
        <w:r w:rsidR="00203D9E">
          <w:t>It is important to work with n</w:t>
        </w:r>
      </w:ins>
      <w:ins w:id="1650" w:author="kunnu vrma" w:date="2024-05-19T16:09:00Z" w16du:dateUtc="2024-05-19T23:09:00Z">
        <w:r w:rsidR="00203D9E">
          <w:t xml:space="preserve">umerical data to create visualizations and better understanding, thus the textual and categorical values are converted to numerical format using techniques such as </w:t>
        </w:r>
      </w:ins>
      <w:ins w:id="1651" w:author="kunnu vrma" w:date="2024-05-19T16:10:00Z" w16du:dateUtc="2024-05-19T23:10:00Z">
        <w:r w:rsidR="00203D9E" w:rsidRPr="00203D9E">
          <w:t>one-hot encoding, label encoding, or embedding</w:t>
        </w:r>
      </w:ins>
      <w:ins w:id="1652" w:author="kunnu vrma" w:date="2024-05-19T16:13:00Z" w16du:dateUtc="2024-05-19T23:13:00Z">
        <w:r w:rsidR="00203D9E">
          <w:t xml:space="preserve">. One hot encoding is a pre-processing technique used to encode all the categorical values of the data into binary format in which </w:t>
        </w:r>
      </w:ins>
      <w:ins w:id="1653" w:author="kunnu vrma" w:date="2024-05-19T16:14:00Z" w16du:dateUtc="2024-05-19T23:14:00Z">
        <w:r w:rsidR="00203D9E">
          <w:t>value of 1 indicates the presence while 0 indicates the absence of that dimension or value</w:t>
        </w:r>
      </w:ins>
    </w:p>
    <w:p w14:paraId="3BED7B84" w14:textId="77777777" w:rsidR="00C72302" w:rsidRDefault="00C72302" w:rsidP="00C72302"/>
    <w:p w14:paraId="20A8561D" w14:textId="77777777" w:rsidR="00C72302" w:rsidRDefault="00C72302" w:rsidP="00EC75E0">
      <w:pPr>
        <w:pStyle w:val="Heading3"/>
      </w:pPr>
      <w:bookmarkStart w:id="1654" w:name="_Toc166994170"/>
      <w:bookmarkStart w:id="1655" w:name="_Toc167406616"/>
      <w:r>
        <w:t>4. Model Development and Evaluation:</w:t>
      </w:r>
      <w:bookmarkEnd w:id="1654"/>
      <w:bookmarkEnd w:id="1655"/>
    </w:p>
    <w:p w14:paraId="74FC643C" w14:textId="77777777" w:rsidR="00C72302" w:rsidRPr="00F74A3D" w:rsidRDefault="00C72302" w:rsidP="00C72302">
      <w:pPr>
        <w:rPr>
          <w:b/>
          <w:bCs/>
        </w:rPr>
      </w:pPr>
      <w:r w:rsidRPr="00F74A3D">
        <w:rPr>
          <w:b/>
          <w:bCs/>
        </w:rPr>
        <w:t>Model Selection:</w:t>
      </w:r>
    </w:p>
    <w:p w14:paraId="7E10A5F5" w14:textId="59704718" w:rsidR="00C72302" w:rsidRDefault="00C72302" w:rsidP="00C72302">
      <w:r>
        <w:t>A diverse range of machine learning algorithms</w:t>
      </w:r>
      <w:del w:id="1656" w:author="kunnu vrma" w:date="2024-05-19T16:38:00Z" w16du:dateUtc="2024-05-19T23:38:00Z">
        <w:r w:rsidDel="009C7898">
          <w:delText>, including</w:delText>
        </w:r>
      </w:del>
      <w:ins w:id="1657" w:author="kunnu vrma" w:date="2024-05-19T16:38:00Z" w16du:dateUtc="2024-05-19T23:38:00Z">
        <w:r w:rsidR="009C7898">
          <w:t xml:space="preserve"> such as</w:t>
        </w:r>
      </w:ins>
      <w:r>
        <w:t xml:space="preserve"> regression models, decision trees, ensemble methods (e.g., Random Forest, Gradient Boosting), and deep learning architectures</w:t>
      </w:r>
      <w:del w:id="1658" w:author="kunnu vrma" w:date="2024-05-19T16:38:00Z" w16du:dateUtc="2024-05-19T23:38:00Z">
        <w:r w:rsidDel="009C7898">
          <w:delText>, are</w:delText>
        </w:r>
      </w:del>
      <w:ins w:id="1659" w:author="kunnu vrma" w:date="2024-05-19T16:38:00Z" w16du:dateUtc="2024-05-19T23:38:00Z">
        <w:r w:rsidR="009C7898">
          <w:t xml:space="preserve"> were</w:t>
        </w:r>
      </w:ins>
      <w:r>
        <w:t xml:space="preserve"> considered for </w:t>
      </w:r>
      <w:del w:id="1660" w:author="kunnu vrma" w:date="2024-05-19T16:38:00Z" w16du:dateUtc="2024-05-19T23:38:00Z">
        <w:r w:rsidDel="009C7898">
          <w:delText>model development</w:delText>
        </w:r>
      </w:del>
      <w:ins w:id="1661" w:author="kunnu vrma" w:date="2024-05-19T16:38:00Z" w16du:dateUtc="2024-05-19T23:38:00Z">
        <w:r w:rsidR="009C7898">
          <w:t xml:space="preserve">predictive analysis and model development and Linear </w:t>
        </w:r>
      </w:ins>
      <w:ins w:id="1662" w:author="kunnu vrma" w:date="2024-05-19T16:39:00Z" w16du:dateUtc="2024-05-19T23:39:00Z">
        <w:r w:rsidR="009C7898">
          <w:t>Regression and Random Forest Model were chosen</w:t>
        </w:r>
      </w:ins>
      <w:r>
        <w:t xml:space="preserve"> based on the problem complexity and dataset characteristics.</w:t>
      </w:r>
    </w:p>
    <w:p w14:paraId="5FBBACA0" w14:textId="77777777" w:rsidR="00C72302" w:rsidRPr="00F74A3D" w:rsidRDefault="00C72302" w:rsidP="00C72302">
      <w:pPr>
        <w:rPr>
          <w:b/>
          <w:bCs/>
        </w:rPr>
      </w:pPr>
      <w:r w:rsidRPr="00F74A3D">
        <w:rPr>
          <w:b/>
          <w:bCs/>
        </w:rPr>
        <w:t>Model Training and Validation:</w:t>
      </w:r>
    </w:p>
    <w:p w14:paraId="7E25E6C6" w14:textId="09774498" w:rsidR="00C72302" w:rsidRDefault="00C72302" w:rsidP="00C72302">
      <w:r>
        <w:t xml:space="preserve">The datasets are split into training, validation, and test sets using appropriate sampling strategies (e.g., </w:t>
      </w:r>
      <w:del w:id="1663" w:author="kunnu vrma" w:date="2024-05-19T16:39:00Z" w16du:dateUtc="2024-05-19T23:39:00Z">
        <w:r w:rsidDel="009C7898">
          <w:delText>stratified sampling for imbalanced datasets).</w:delText>
        </w:r>
      </w:del>
      <w:ins w:id="1664" w:author="kunnu vrma" w:date="2024-05-19T16:39:00Z" w16du:dateUtc="2024-05-19T23:39:00Z">
        <w:r w:rsidR="009C7898">
          <w:t xml:space="preserve">80:20 ratio for training and test sets respectively). The training set was further </w:t>
        </w:r>
      </w:ins>
      <w:ins w:id="1665" w:author="kunnu vrma" w:date="2024-05-19T16:40:00Z" w16du:dateUtc="2024-05-19T23:40:00Z">
        <w:r w:rsidR="009C7898">
          <w:t>divided</w:t>
        </w:r>
      </w:ins>
      <w:ins w:id="1666" w:author="kunnu vrma" w:date="2024-05-19T16:39:00Z" w16du:dateUtc="2024-05-19T23:39:00Z">
        <w:r w:rsidR="009C7898">
          <w:t xml:space="preserve"> into s</w:t>
        </w:r>
      </w:ins>
      <w:ins w:id="1667" w:author="kunnu vrma" w:date="2024-05-19T16:40:00Z" w16du:dateUtc="2024-05-19T23:40:00Z">
        <w:r w:rsidR="009C7898">
          <w:t xml:space="preserve">mall samples due to </w:t>
        </w:r>
      </w:ins>
      <w:ins w:id="1668" w:author="kunnu vrma" w:date="2024-05-19T16:41:00Z" w16du:dateUtc="2024-05-19T23:41:00Z">
        <w:r w:rsidR="009C7898">
          <w:t>the very</w:t>
        </w:r>
      </w:ins>
      <w:ins w:id="1669" w:author="kunnu vrma" w:date="2024-05-19T16:40:00Z" w16du:dateUtc="2024-05-19T23:40:00Z">
        <w:r w:rsidR="009C7898">
          <w:t xml:space="preserve"> large size of the dataset and to improve training speed.</w:t>
        </w:r>
      </w:ins>
      <w:r>
        <w:t xml:space="preserve"> Models </w:t>
      </w:r>
      <w:del w:id="1670" w:author="kunnu vrma" w:date="2024-05-19T16:40:00Z" w16du:dateUtc="2024-05-19T23:40:00Z">
        <w:r w:rsidDel="009C7898">
          <w:delText>a</w:delText>
        </w:r>
      </w:del>
      <w:ins w:id="1671" w:author="kunnu vrma" w:date="2024-05-19T16:40:00Z" w16du:dateUtc="2024-05-19T23:40:00Z">
        <w:r w:rsidR="009C7898">
          <w:t>were then</w:t>
        </w:r>
      </w:ins>
      <w:del w:id="1672" w:author="kunnu vrma" w:date="2024-05-19T16:40:00Z" w16du:dateUtc="2024-05-19T23:40:00Z">
        <w:r w:rsidDel="009C7898">
          <w:delText>re</w:delText>
        </w:r>
      </w:del>
      <w:r>
        <w:t xml:space="preserve"> trained on the training data and evaluated using cross-validation techniques to </w:t>
      </w:r>
      <w:del w:id="1673" w:author="kunnu vrma" w:date="2024-05-19T16:41:00Z" w16du:dateUtc="2024-05-19T23:41:00Z">
        <w:r w:rsidDel="009C7898">
          <w:delText xml:space="preserve">assess </w:delText>
        </w:r>
      </w:del>
      <w:ins w:id="1674" w:author="kunnu vrma" w:date="2024-05-19T16:41:00Z" w16du:dateUtc="2024-05-19T23:41:00Z">
        <w:r w:rsidR="009C7898">
          <w:t>evaluate</w:t>
        </w:r>
        <w:r w:rsidR="009C7898">
          <w:t xml:space="preserve"> </w:t>
        </w:r>
      </w:ins>
      <w:r>
        <w:t>their generalization performance.</w:t>
      </w:r>
    </w:p>
    <w:p w14:paraId="0F133C62" w14:textId="77777777" w:rsidR="00C72302" w:rsidRPr="00F74A3D" w:rsidRDefault="00C72302" w:rsidP="00C72302">
      <w:pPr>
        <w:rPr>
          <w:b/>
          <w:bCs/>
        </w:rPr>
      </w:pPr>
      <w:r w:rsidRPr="00F74A3D">
        <w:rPr>
          <w:b/>
          <w:bCs/>
        </w:rPr>
        <w:t>Performance Metrics:</w:t>
      </w:r>
    </w:p>
    <w:p w14:paraId="104FCFEA" w14:textId="7904E1A5" w:rsidR="007A45A0" w:rsidRDefault="00C72302" w:rsidP="00C72302">
      <w:r>
        <w:t xml:space="preserve">Various performance metrics, such as accuracy, precision, recall, F1-score, ROC-AUC, and Mean Absolute Error (MAE), </w:t>
      </w:r>
      <w:del w:id="1675" w:author="kunnu vrma" w:date="2024-05-19T16:41:00Z" w16du:dateUtc="2024-05-19T23:41:00Z">
        <w:r w:rsidDel="009C7898">
          <w:delText xml:space="preserve">are </w:delText>
        </w:r>
      </w:del>
      <w:ins w:id="1676" w:author="kunnu vrma" w:date="2024-05-19T16:41:00Z" w16du:dateUtc="2024-05-19T23:41:00Z">
        <w:r w:rsidR="009C7898">
          <w:t>were</w:t>
        </w:r>
        <w:r w:rsidR="009C7898">
          <w:t xml:space="preserve"> </w:t>
        </w:r>
      </w:ins>
      <w:del w:id="1677" w:author="kunnu vrma" w:date="2024-05-19T16:41:00Z" w16du:dateUtc="2024-05-19T23:41:00Z">
        <w:r w:rsidDel="009C7898">
          <w:delText xml:space="preserve">computed </w:delText>
        </w:r>
      </w:del>
      <w:ins w:id="1678" w:author="kunnu vrma" w:date="2024-05-19T16:41:00Z" w16du:dateUtc="2024-05-19T23:41:00Z">
        <w:r w:rsidR="009C7898">
          <w:t>calculated</w:t>
        </w:r>
        <w:r w:rsidR="009C7898">
          <w:t xml:space="preserve"> </w:t>
        </w:r>
      </w:ins>
      <w:r>
        <w:t xml:space="preserve">to evaluate the models' predictive performance </w:t>
      </w:r>
      <w:del w:id="1679" w:author="kunnu vrma" w:date="2024-05-19T16:41:00Z" w16du:dateUtc="2024-05-19T23:41:00Z">
        <w:r w:rsidDel="009C7898">
          <w:delText>and assess their suitability for the intended application</w:delText>
        </w:r>
        <w:r w:rsidR="007A45A0" w:rsidDel="009C7898">
          <w:delText>.</w:delText>
        </w:r>
      </w:del>
      <w:ins w:id="1680" w:author="kunnu vrma" w:date="2024-05-19T16:41:00Z" w16du:dateUtc="2024-05-19T23:41:00Z">
        <w:r w:rsidR="009C7898">
          <w:t>and error rate in order to find out which model predicts the target variable better and accurate.</w:t>
        </w:r>
      </w:ins>
    </w:p>
    <w:p w14:paraId="197346F8" w14:textId="77777777" w:rsidR="00F74A3D" w:rsidDel="009C7898" w:rsidRDefault="00F74A3D" w:rsidP="00C72302">
      <w:pPr>
        <w:rPr>
          <w:del w:id="1681" w:author="kunnu vrma" w:date="2024-05-19T16:42:00Z" w16du:dateUtc="2024-05-19T23:42:00Z"/>
        </w:rPr>
      </w:pPr>
    </w:p>
    <w:p w14:paraId="7A35BE3C" w14:textId="675303E8" w:rsidR="00C72302" w:rsidDel="009C7898" w:rsidRDefault="00C72302" w:rsidP="00EC75E0">
      <w:pPr>
        <w:pStyle w:val="Heading3"/>
        <w:rPr>
          <w:del w:id="1682" w:author="kunnu vrma" w:date="2024-05-19T16:42:00Z" w16du:dateUtc="2024-05-19T23:42:00Z"/>
        </w:rPr>
      </w:pPr>
      <w:bookmarkStart w:id="1683" w:name="_Toc166994171"/>
      <w:del w:id="1684" w:author="kunnu vrma" w:date="2024-05-19T16:42:00Z" w16du:dateUtc="2024-05-19T23:42:00Z">
        <w:r w:rsidDel="009C7898">
          <w:delText>5. Model Optimization and Fine-Tuning:</w:delText>
        </w:r>
        <w:bookmarkEnd w:id="1683"/>
      </w:del>
    </w:p>
    <w:p w14:paraId="7ACFFFBA" w14:textId="37F9011A" w:rsidR="00C72302" w:rsidRPr="00F74A3D" w:rsidDel="009C7898" w:rsidRDefault="00C72302" w:rsidP="00C72302">
      <w:pPr>
        <w:rPr>
          <w:del w:id="1685" w:author="kunnu vrma" w:date="2024-05-19T16:42:00Z" w16du:dateUtc="2024-05-19T23:42:00Z"/>
          <w:b/>
          <w:bCs/>
        </w:rPr>
      </w:pPr>
      <w:del w:id="1686" w:author="kunnu vrma" w:date="2024-05-19T16:42:00Z" w16du:dateUtc="2024-05-19T23:42:00Z">
        <w:r w:rsidRPr="00F74A3D" w:rsidDel="009C7898">
          <w:rPr>
            <w:b/>
            <w:bCs/>
          </w:rPr>
          <w:delText>Hyperparameter Tuning:</w:delText>
        </w:r>
      </w:del>
    </w:p>
    <w:p w14:paraId="4473DCEC" w14:textId="709592EB" w:rsidR="00C72302" w:rsidDel="009C7898" w:rsidRDefault="00C72302" w:rsidP="00C72302">
      <w:pPr>
        <w:rPr>
          <w:del w:id="1687" w:author="kunnu vrma" w:date="2024-05-19T16:42:00Z" w16du:dateUtc="2024-05-19T23:42:00Z"/>
        </w:rPr>
      </w:pPr>
      <w:del w:id="1688" w:author="kunnu vrma" w:date="2024-05-19T16:42:00Z" w16du:dateUtc="2024-05-19T23:42:00Z">
        <w:r w:rsidDel="009C7898">
          <w:delText>Hyperparameter optimization techniques, including grid search, random search, Bayesian optimization, or genetic algorithms, are employed to fine-tune the models and optimize their performance.</w:delText>
        </w:r>
      </w:del>
    </w:p>
    <w:p w14:paraId="2BEF27B2" w14:textId="6124D783" w:rsidR="00C72302" w:rsidRPr="00F74A3D" w:rsidDel="009C7898" w:rsidRDefault="00C72302" w:rsidP="00C72302">
      <w:pPr>
        <w:rPr>
          <w:del w:id="1689" w:author="kunnu vrma" w:date="2024-05-19T16:42:00Z" w16du:dateUtc="2024-05-19T23:42:00Z"/>
          <w:b/>
          <w:bCs/>
        </w:rPr>
      </w:pPr>
      <w:del w:id="1690" w:author="kunnu vrma" w:date="2024-05-19T16:42:00Z" w16du:dateUtc="2024-05-19T23:42:00Z">
        <w:r w:rsidRPr="00F74A3D" w:rsidDel="009C7898">
          <w:rPr>
            <w:b/>
            <w:bCs/>
          </w:rPr>
          <w:delText>Ensemble Methods and Model Stacking:</w:delText>
        </w:r>
      </w:del>
    </w:p>
    <w:p w14:paraId="10D2A8F7" w14:textId="2EE9F10D" w:rsidR="00C72302" w:rsidDel="009C7898" w:rsidRDefault="00C72302" w:rsidP="00C72302">
      <w:pPr>
        <w:rPr>
          <w:del w:id="1691" w:author="kunnu vrma" w:date="2024-05-19T16:42:00Z" w16du:dateUtc="2024-05-19T23:42:00Z"/>
        </w:rPr>
      </w:pPr>
      <w:del w:id="1692" w:author="kunnu vrma" w:date="2024-05-19T16:42:00Z" w16du:dateUtc="2024-05-19T23:42:00Z">
        <w:r w:rsidDel="009C7898">
          <w:delText>Ensemble learning techniques, such as bagging, boosting, or model stacking, are explored to combine multiple base models and improve predictive accuracy, robustness, and generalization capability.</w:delText>
        </w:r>
      </w:del>
    </w:p>
    <w:p w14:paraId="7CA8C246" w14:textId="77777777" w:rsidR="00C72302" w:rsidRDefault="00C72302" w:rsidP="00C72302"/>
    <w:p w14:paraId="7132009F" w14:textId="17256C03" w:rsidR="00C72302" w:rsidRDefault="009C7898" w:rsidP="00EC75E0">
      <w:pPr>
        <w:pStyle w:val="Heading3"/>
      </w:pPr>
      <w:bookmarkStart w:id="1693" w:name="_Toc166994172"/>
      <w:bookmarkStart w:id="1694" w:name="_Toc167406617"/>
      <w:ins w:id="1695" w:author="kunnu vrma" w:date="2024-05-19T16:42:00Z" w16du:dateUtc="2024-05-19T23:42:00Z">
        <w:r>
          <w:t>5</w:t>
        </w:r>
      </w:ins>
      <w:del w:id="1696" w:author="kunnu vrma" w:date="2024-05-19T16:42:00Z" w16du:dateUtc="2024-05-19T23:42:00Z">
        <w:r w:rsidR="00C72302" w:rsidDel="009C7898">
          <w:delText>6</w:delText>
        </w:r>
      </w:del>
      <w:r w:rsidR="00C72302">
        <w:t>. User Engagement Strategies:</w:t>
      </w:r>
      <w:bookmarkEnd w:id="1693"/>
      <w:bookmarkEnd w:id="1694"/>
    </w:p>
    <w:p w14:paraId="264EC415" w14:textId="77777777" w:rsidR="00C72302" w:rsidRPr="00F74A3D" w:rsidRDefault="00C72302" w:rsidP="00C72302">
      <w:pPr>
        <w:rPr>
          <w:b/>
          <w:bCs/>
        </w:rPr>
      </w:pPr>
      <w:r w:rsidRPr="00F74A3D">
        <w:rPr>
          <w:b/>
          <w:bCs/>
        </w:rPr>
        <w:t>Dashboard Development:</w:t>
      </w:r>
    </w:p>
    <w:p w14:paraId="36C517E5" w14:textId="4A4A67D3" w:rsidR="00C72302" w:rsidDel="009C7898" w:rsidRDefault="00C72302" w:rsidP="00C72302">
      <w:pPr>
        <w:rPr>
          <w:del w:id="1697" w:author="kunnu vrma" w:date="2024-05-19T16:43:00Z" w16du:dateUtc="2024-05-19T23:43:00Z"/>
        </w:rPr>
      </w:pPr>
      <w:r>
        <w:lastRenderedPageBreak/>
        <w:t>An interactive web-based dashboard is designed and developed to provide users with access to real-time traffic updates, weather forecasts, route planning functionalities, incident reporting features, and personalized recommendations</w:t>
      </w:r>
      <w:ins w:id="1698" w:author="kunnu vrma" w:date="2024-05-19T16:43:00Z" w16du:dateUtc="2024-05-19T23:43:00Z">
        <w:r w:rsidR="009C7898">
          <w:t xml:space="preserve"> for Public Transit data</w:t>
        </w:r>
      </w:ins>
      <w:r>
        <w:t>.</w:t>
      </w:r>
    </w:p>
    <w:p w14:paraId="26BAC59E" w14:textId="77777777" w:rsidR="00C72302" w:rsidRDefault="00C72302" w:rsidP="00F935FA"/>
    <w:p w14:paraId="5510BAA4" w14:textId="1BD0896B" w:rsidR="00C72302" w:rsidRPr="00F74A3D" w:rsidRDefault="009C7898" w:rsidP="00EC75E0">
      <w:pPr>
        <w:pStyle w:val="Heading3"/>
      </w:pPr>
      <w:bookmarkStart w:id="1699" w:name="_Toc166994173"/>
      <w:bookmarkStart w:id="1700" w:name="_Toc167406618"/>
      <w:ins w:id="1701" w:author="kunnu vrma" w:date="2024-05-19T16:42:00Z" w16du:dateUtc="2024-05-19T23:42:00Z">
        <w:r>
          <w:t>6</w:t>
        </w:r>
      </w:ins>
      <w:del w:id="1702" w:author="kunnu vrma" w:date="2024-05-19T16:42:00Z" w16du:dateUtc="2024-05-19T23:42:00Z">
        <w:r w:rsidR="00F74A3D" w:rsidDel="009C7898">
          <w:delText>7</w:delText>
        </w:r>
      </w:del>
      <w:r w:rsidR="00F74A3D">
        <w:t xml:space="preserve">. </w:t>
      </w:r>
      <w:r w:rsidR="00C72302" w:rsidRPr="00F74A3D">
        <w:t>Technologies to Be Used:</w:t>
      </w:r>
      <w:bookmarkEnd w:id="1699"/>
      <w:bookmarkEnd w:id="1700"/>
    </w:p>
    <w:p w14:paraId="7DD4F646" w14:textId="77777777" w:rsidR="00C72302" w:rsidRPr="00F74A3D" w:rsidRDefault="00C72302" w:rsidP="00C72302">
      <w:pPr>
        <w:rPr>
          <w:b/>
          <w:bCs/>
        </w:rPr>
      </w:pPr>
      <w:r w:rsidRPr="00F74A3D">
        <w:rPr>
          <w:b/>
          <w:bCs/>
        </w:rPr>
        <w:t>Languages:</w:t>
      </w:r>
    </w:p>
    <w:p w14:paraId="7CE9A039" w14:textId="06790130" w:rsidR="00C72302" w:rsidRDefault="00C72302" w:rsidP="00C72302">
      <w:r>
        <w:t xml:space="preserve">The project </w:t>
      </w:r>
      <w:del w:id="1703" w:author="kunnu vrma" w:date="2024-05-19T16:43:00Z" w16du:dateUtc="2024-05-19T23:43:00Z">
        <w:r w:rsidDel="009C7898">
          <w:delText xml:space="preserve">primarily </w:delText>
        </w:r>
      </w:del>
      <w:ins w:id="1704" w:author="kunnu vrma" w:date="2024-05-19T16:43:00Z" w16du:dateUtc="2024-05-19T23:43:00Z">
        <w:r w:rsidR="009C7898">
          <w:t>mainly</w:t>
        </w:r>
        <w:r w:rsidR="009C7898">
          <w:t xml:space="preserve"> </w:t>
        </w:r>
      </w:ins>
      <w:del w:id="1705" w:author="kunnu vrma" w:date="2024-05-19T16:43:00Z" w16du:dateUtc="2024-05-19T23:43:00Z">
        <w:r w:rsidDel="009C7898">
          <w:delText xml:space="preserve">utilized </w:delText>
        </w:r>
      </w:del>
      <w:ins w:id="1706" w:author="kunnu vrma" w:date="2024-05-19T16:43:00Z" w16du:dateUtc="2024-05-19T23:43:00Z">
        <w:r w:rsidR="009C7898">
          <w:t>used</w:t>
        </w:r>
        <w:r w:rsidR="009C7898">
          <w:t xml:space="preserve"> </w:t>
        </w:r>
      </w:ins>
      <w:r>
        <w:t xml:space="preserve">Python for real-time data analysis and web development. Python </w:t>
      </w:r>
      <w:del w:id="1707" w:author="kunnu vrma" w:date="2024-05-19T16:44:00Z" w16du:dateUtc="2024-05-19T23:44:00Z">
        <w:r w:rsidDel="009C7898">
          <w:delText>offers a rich ecosystem of libraries and frameworks suited for various tasks involved in the project.</w:delText>
        </w:r>
      </w:del>
      <w:ins w:id="1708" w:author="kunnu vrma" w:date="2024-05-19T16:44:00Z" w16du:dateUtc="2024-05-19T23:44:00Z">
        <w:r w:rsidR="009C7898">
          <w:t>is an object oriented language which covers wide variety of tasks such as data analysis, web development, machine learning, and artificial intelligence.</w:t>
        </w:r>
      </w:ins>
    </w:p>
    <w:p w14:paraId="4B966021" w14:textId="56B405C4" w:rsidR="00DF3443" w:rsidRPr="00F74A3D" w:rsidRDefault="00DF3443" w:rsidP="00C72302">
      <w:pPr>
        <w:rPr>
          <w:b/>
          <w:bCs/>
          <w:i/>
          <w:iCs/>
        </w:rPr>
      </w:pPr>
      <w:r w:rsidRPr="00F74A3D">
        <w:rPr>
          <w:b/>
          <w:bCs/>
          <w:i/>
          <w:iCs/>
        </w:rPr>
        <w:t>Libraries and Frameworks of Python:</w:t>
      </w:r>
    </w:p>
    <w:p w14:paraId="29B49807" w14:textId="5E735588" w:rsidR="00C72302" w:rsidRDefault="00C72302" w:rsidP="00F74A3D">
      <w:pPr>
        <w:pStyle w:val="ListParagraph"/>
        <w:numPr>
          <w:ilvl w:val="0"/>
          <w:numId w:val="9"/>
        </w:numPr>
      </w:pPr>
      <w:r>
        <w:t>NumPy and Pandas: These libraries are used for efficient data manipulation and analysis, including preprocessing and feature engineering tasks.</w:t>
      </w:r>
    </w:p>
    <w:p w14:paraId="21024E7D" w14:textId="11FD2BD5" w:rsidR="00C72302" w:rsidRDefault="00DF3443" w:rsidP="00F74A3D">
      <w:pPr>
        <w:pStyle w:val="ListParagraph"/>
        <w:numPr>
          <w:ilvl w:val="0"/>
          <w:numId w:val="9"/>
        </w:numPr>
      </w:pPr>
      <w:r w:rsidRPr="00DF3443">
        <w:t>Flask is a micro web framework written in Python. It is lightweight and easy to use, making it ideal for developing web applications.</w:t>
      </w:r>
    </w:p>
    <w:p w14:paraId="40870EA3" w14:textId="7F3C81AC" w:rsidR="00DF3443" w:rsidRDefault="00DF3443" w:rsidP="00F74A3D">
      <w:pPr>
        <w:pStyle w:val="ListParagraph"/>
        <w:numPr>
          <w:ilvl w:val="0"/>
          <w:numId w:val="9"/>
        </w:numPr>
      </w:pPr>
      <w:r w:rsidRPr="00DF3443">
        <w:t>The requests library is used to send HTTP requests to web servers and retrieve data from APIs.</w:t>
      </w:r>
    </w:p>
    <w:p w14:paraId="1E663577" w14:textId="305F9551" w:rsidR="00DF3443" w:rsidRDefault="00DF3443" w:rsidP="00F74A3D">
      <w:pPr>
        <w:pStyle w:val="ListParagraph"/>
        <w:numPr>
          <w:ilvl w:val="0"/>
          <w:numId w:val="9"/>
        </w:numPr>
      </w:pPr>
      <w:r w:rsidRPr="00DF3443">
        <w:t>The datetime module provides classes for manipulating dates and times in Python.</w:t>
      </w:r>
    </w:p>
    <w:p w14:paraId="687F4CC7" w14:textId="5774D686" w:rsidR="00DF3443" w:rsidRDefault="00DF3443" w:rsidP="00F74A3D">
      <w:pPr>
        <w:pStyle w:val="ListParagraph"/>
        <w:numPr>
          <w:ilvl w:val="0"/>
          <w:numId w:val="9"/>
        </w:numPr>
      </w:pPr>
      <w:r w:rsidRPr="00DF3443">
        <w:t>Matplotlib is a plotting library for Python, while Seaborn is a statistical data visualization library based on Matplotlib.</w:t>
      </w:r>
    </w:p>
    <w:p w14:paraId="5DC40C03" w14:textId="760C512D" w:rsidR="00DF3443" w:rsidRDefault="00DF3443" w:rsidP="00F74A3D">
      <w:pPr>
        <w:pStyle w:val="ListParagraph"/>
        <w:numPr>
          <w:ilvl w:val="0"/>
          <w:numId w:val="9"/>
        </w:numPr>
      </w:pPr>
      <w:r w:rsidRPr="00DF3443">
        <w:t>Plotly is an interactive visualization library that allows for the creation of interactive and dynamic plots.</w:t>
      </w:r>
    </w:p>
    <w:p w14:paraId="7681DB88" w14:textId="68166EE1" w:rsidR="00DF3443" w:rsidRDefault="00DF3443" w:rsidP="00F74A3D">
      <w:pPr>
        <w:pStyle w:val="ListParagraph"/>
        <w:numPr>
          <w:ilvl w:val="0"/>
          <w:numId w:val="9"/>
        </w:numPr>
      </w:pPr>
      <w:r w:rsidRPr="00DF3443">
        <w:t>Folium is a Python library used for creating interactive maps with Leaflet.js.</w:t>
      </w:r>
    </w:p>
    <w:p w14:paraId="25F5AF3E" w14:textId="6E95258E" w:rsidR="00DF3443" w:rsidRDefault="00DF3443" w:rsidP="00F74A3D">
      <w:pPr>
        <w:pStyle w:val="ListParagraph"/>
        <w:numPr>
          <w:ilvl w:val="0"/>
          <w:numId w:val="9"/>
        </w:numPr>
      </w:pPr>
      <w:r w:rsidRPr="00DF3443">
        <w:t>Scikit-Learn is a machine learning library for Python that provides simple and efficient tools for data mining and data analysis.</w:t>
      </w:r>
    </w:p>
    <w:p w14:paraId="69D8846E" w14:textId="7D87EBE0" w:rsidR="00DF3443" w:rsidRDefault="00DF3443" w:rsidP="00C72302">
      <w:r w:rsidRPr="00DF3443">
        <w:t xml:space="preserve">These libraries and modules play </w:t>
      </w:r>
      <w:del w:id="1709" w:author="kunnu vrma" w:date="2024-05-19T16:45:00Z" w16du:dateUtc="2024-05-19T23:45:00Z">
        <w:r w:rsidRPr="00DF3443" w:rsidDel="009C7898">
          <w:delText xml:space="preserve">crucial </w:delText>
        </w:r>
      </w:del>
      <w:ins w:id="1710" w:author="kunnu vrma" w:date="2024-05-19T16:45:00Z" w16du:dateUtc="2024-05-19T23:45:00Z">
        <w:r w:rsidR="009C7898">
          <w:t>very important</w:t>
        </w:r>
        <w:r w:rsidR="009C7898" w:rsidRPr="00DF3443">
          <w:t xml:space="preserve"> </w:t>
        </w:r>
      </w:ins>
      <w:r w:rsidRPr="00DF3443">
        <w:t xml:space="preserve">roles in </w:t>
      </w:r>
      <w:del w:id="1711" w:author="kunnu vrma" w:date="2024-05-19T16:45:00Z" w16du:dateUtc="2024-05-19T23:45:00Z">
        <w:r w:rsidRPr="00DF3443" w:rsidDel="009C7898">
          <w:delText xml:space="preserve">various </w:delText>
        </w:r>
      </w:del>
      <w:ins w:id="1712" w:author="kunnu vrma" w:date="2024-05-19T16:45:00Z" w16du:dateUtc="2024-05-19T23:45:00Z">
        <w:r w:rsidR="009C7898">
          <w:t>different</w:t>
        </w:r>
        <w:r w:rsidR="009C7898" w:rsidRPr="00DF3443">
          <w:t xml:space="preserve"> </w:t>
        </w:r>
      </w:ins>
      <w:r w:rsidRPr="00DF3443">
        <w:t xml:space="preserve">aspects of the project, including data retrieval, preprocessing, visualization, and machine learning model development. By </w:t>
      </w:r>
      <w:del w:id="1713" w:author="kunnu vrma" w:date="2024-05-19T16:45:00Z" w16du:dateUtc="2024-05-19T23:45:00Z">
        <w:r w:rsidRPr="00DF3443" w:rsidDel="009C7898">
          <w:delText xml:space="preserve">leveraging </w:delText>
        </w:r>
      </w:del>
      <w:ins w:id="1714" w:author="kunnu vrma" w:date="2024-05-19T16:45:00Z" w16du:dateUtc="2024-05-19T23:45:00Z">
        <w:r w:rsidR="009C7898">
          <w:t>using</w:t>
        </w:r>
        <w:r w:rsidR="009C7898" w:rsidRPr="00DF3443">
          <w:t xml:space="preserve"> </w:t>
        </w:r>
      </w:ins>
      <w:r w:rsidRPr="00DF3443">
        <w:t>these tools, the project can efficiently analyze traffic and weather data, develop predictive models, and visualize insights for effective decision-making and traffic management.</w:t>
      </w:r>
    </w:p>
    <w:p w14:paraId="65F2773F" w14:textId="77777777" w:rsidR="009E17F5" w:rsidRDefault="009E17F5" w:rsidP="00C72302"/>
    <w:p w14:paraId="10391EFC" w14:textId="4BFAACB4" w:rsidR="00C72302" w:rsidRDefault="009C7898" w:rsidP="00EC75E0">
      <w:pPr>
        <w:pStyle w:val="Heading3"/>
      </w:pPr>
      <w:bookmarkStart w:id="1715" w:name="_Toc166994174"/>
      <w:bookmarkStart w:id="1716" w:name="_Toc167406619"/>
      <w:ins w:id="1717" w:author="kunnu vrma" w:date="2024-05-19T16:42:00Z" w16du:dateUtc="2024-05-19T23:42:00Z">
        <w:r>
          <w:t>7</w:t>
        </w:r>
      </w:ins>
      <w:del w:id="1718" w:author="kunnu vrma" w:date="2024-05-19T16:42:00Z" w16du:dateUtc="2024-05-19T23:42:00Z">
        <w:r w:rsidR="00F74A3D" w:rsidDel="009C7898">
          <w:delText>8</w:delText>
        </w:r>
      </w:del>
      <w:r w:rsidR="00F74A3D">
        <w:t xml:space="preserve">. </w:t>
      </w:r>
      <w:r w:rsidR="00C72302">
        <w:t>Web Development:</w:t>
      </w:r>
      <w:bookmarkEnd w:id="1715"/>
      <w:bookmarkEnd w:id="1716"/>
    </w:p>
    <w:p w14:paraId="5040194C" w14:textId="345FE970" w:rsidR="00DF3443" w:rsidRDefault="00C72302" w:rsidP="00C72302">
      <w:r>
        <w:t xml:space="preserve">Frameworks like Flask </w:t>
      </w:r>
      <w:r w:rsidR="00DF3443">
        <w:t>are</w:t>
      </w:r>
      <w:r>
        <w:t xml:space="preserve"> </w:t>
      </w:r>
      <w:del w:id="1719" w:author="kunnu vrma" w:date="2024-05-19T16:45:00Z" w16du:dateUtc="2024-05-19T23:45:00Z">
        <w:r w:rsidDel="009C7898">
          <w:delText xml:space="preserve">employed </w:delText>
        </w:r>
      </w:del>
      <w:ins w:id="1720" w:author="kunnu vrma" w:date="2024-05-19T16:45:00Z" w16du:dateUtc="2024-05-19T23:45:00Z">
        <w:r w:rsidR="009C7898">
          <w:t>used</w:t>
        </w:r>
        <w:r w:rsidR="009C7898">
          <w:t xml:space="preserve"> </w:t>
        </w:r>
      </w:ins>
      <w:r>
        <w:t>for web-based dashboard creation. Flask is a lightweight and versatile web framework that allows for rapid development of web applications, making it well-suited for creating interactive dashboards to visualize traffic and weather data.</w:t>
      </w:r>
      <w:r w:rsidR="00DF3443">
        <w:t xml:space="preserve"> </w:t>
      </w:r>
    </w:p>
    <w:p w14:paraId="4CA7B770" w14:textId="1E5F7CB6" w:rsidR="00DF3443" w:rsidRDefault="00DF3443" w:rsidP="00C72302">
      <w:r w:rsidRPr="00DF3443">
        <w:t>HTML is the standard markup language for creating web pages. It provides the structure and content of a web page through a system of tags and attributes.</w:t>
      </w:r>
      <w:r>
        <w:t xml:space="preserve"> </w:t>
      </w:r>
      <w:r w:rsidRPr="00DF3443">
        <w:t>In the context of the project, HTML is used to define the layout and structure of the dashboard interface. It includes elements such as headers, paragraphs, tables, forms, and containers to organize and display information to users.</w:t>
      </w:r>
    </w:p>
    <w:p w14:paraId="0AF8F277" w14:textId="7360CF49" w:rsidR="00DF3443" w:rsidRDefault="00DF3443" w:rsidP="00DF3443">
      <w:r>
        <w:t xml:space="preserve">CSS is a style sheet language used to define the presentation and appearance of HTML elements on a web page. It allows developers to customize the visual aspects of a website, including colors, fonts, </w:t>
      </w:r>
      <w:r>
        <w:lastRenderedPageBreak/>
        <w:t>layout, and animations. In the project, CSS is employed to style the HTML elements and improve the overall aesthetics of the dashboard. This includes setting fonts, colors, margins, padding, borders, and backgrounds to create a visually appealing and cohesive design.</w:t>
      </w:r>
    </w:p>
    <w:p w14:paraId="7D37113B" w14:textId="0A2F923C" w:rsidR="00DF3443" w:rsidRDefault="00DF3443" w:rsidP="00DF3443">
      <w:r>
        <w:t>JavaScript is a programming language that enables interactive and dynamic behavior on web pages. It allows developers to manipulate the HTML DOM (Document Object Model), handle events, and create interactive features such as animations, form validation, and real-time updates. In the context of the project, JavaScript is used to enhance the interactivity of the dashboard by implementing client-side functionality. This includes handling user interactions, such as clicks and inputs, and making asynchronous requests to the backend server to fetch data or perform actions without reloading the entire page.</w:t>
      </w:r>
    </w:p>
    <w:p w14:paraId="3EA3F9AC" w14:textId="3B10BF80" w:rsidR="00DF3443" w:rsidRDefault="00DF3443" w:rsidP="00DF3443">
      <w:r w:rsidRPr="00DF3443">
        <w:t>By integrating HTML, CSS, and JavaScript with Flask, the project deliver</w:t>
      </w:r>
      <w:r>
        <w:t>ed</w:t>
      </w:r>
      <w:r w:rsidRPr="00DF3443">
        <w:t xml:space="preserve"> a seamless and interactive dashboard experience for users. The combination of these technologies enables the creation of visually appealing interfaces, smooth navigation, and dynamic content updates, enhancing the overall usability and effectiveness of the traffic and weather visualization application.</w:t>
      </w:r>
    </w:p>
    <w:p w14:paraId="76438CB2" w14:textId="77777777" w:rsidR="00DF3443" w:rsidRDefault="00DF3443" w:rsidP="00DF3443"/>
    <w:p w14:paraId="38B6FFDA" w14:textId="4353D415" w:rsidR="00DF3443" w:rsidRDefault="009C7898" w:rsidP="00EC75E0">
      <w:pPr>
        <w:pStyle w:val="Heading3"/>
      </w:pPr>
      <w:bookmarkStart w:id="1721" w:name="_Toc166994175"/>
      <w:bookmarkStart w:id="1722" w:name="_Toc167406620"/>
      <w:ins w:id="1723" w:author="kunnu vrma" w:date="2024-05-19T16:42:00Z" w16du:dateUtc="2024-05-19T23:42:00Z">
        <w:r>
          <w:t>8</w:t>
        </w:r>
      </w:ins>
      <w:del w:id="1724" w:author="kunnu vrma" w:date="2024-05-19T16:42:00Z" w16du:dateUtc="2024-05-19T23:42:00Z">
        <w:r w:rsidR="00F74A3D" w:rsidDel="009C7898">
          <w:delText>9</w:delText>
        </w:r>
      </w:del>
      <w:r w:rsidR="00F74A3D">
        <w:t xml:space="preserve">. </w:t>
      </w:r>
      <w:r w:rsidR="00DF3443">
        <w:t>Machine Learning:</w:t>
      </w:r>
      <w:bookmarkEnd w:id="1721"/>
      <w:bookmarkEnd w:id="1722"/>
    </w:p>
    <w:p w14:paraId="5F821587" w14:textId="0BF90737" w:rsidR="00DF3443" w:rsidRPr="00F74A3D" w:rsidRDefault="00DF3443" w:rsidP="00DF3443">
      <w:pPr>
        <w:rPr>
          <w:b/>
          <w:bCs/>
        </w:rPr>
      </w:pPr>
      <w:r w:rsidRPr="00F74A3D">
        <w:rPr>
          <w:b/>
          <w:bCs/>
        </w:rPr>
        <w:t>Scikit-Learn:</w:t>
      </w:r>
    </w:p>
    <w:p w14:paraId="1C80B2E3" w14:textId="77777777" w:rsidR="00DF3443" w:rsidRDefault="00DF3443" w:rsidP="00DF3443">
      <w:r>
        <w:t>Scikit-Learn is a powerful library for machine learning in Python, offering a wide range of tools for various tasks such as classification, regression, clustering, and dimensionality reduction. It provides a user-friendly interface for implementing machine learning algorithms and evaluating model performance. Scikit-Learn's extensive documentation and well-designed API make it easy for developers to build predictive models and perform tasks like feature selection, hyperparameter tuning, and cross-validation.</w:t>
      </w:r>
    </w:p>
    <w:p w14:paraId="1FC8A9B2" w14:textId="33FF68EC" w:rsidR="00DF3443" w:rsidRPr="00F74A3D" w:rsidDel="009C7898" w:rsidRDefault="00DF3443" w:rsidP="00DF3443">
      <w:pPr>
        <w:rPr>
          <w:del w:id="1725" w:author="kunnu vrma" w:date="2024-05-19T16:45:00Z" w16du:dateUtc="2024-05-19T23:45:00Z"/>
          <w:b/>
          <w:bCs/>
        </w:rPr>
      </w:pPr>
      <w:del w:id="1726" w:author="kunnu vrma" w:date="2024-05-19T16:45:00Z" w16du:dateUtc="2024-05-19T23:45:00Z">
        <w:r w:rsidRPr="00F74A3D" w:rsidDel="009C7898">
          <w:rPr>
            <w:b/>
            <w:bCs/>
          </w:rPr>
          <w:delText>TensorFlow:</w:delText>
        </w:r>
      </w:del>
    </w:p>
    <w:p w14:paraId="7022D0E7" w14:textId="6EA6A835" w:rsidR="00DF3443" w:rsidDel="009C7898" w:rsidRDefault="00DF3443" w:rsidP="00DF3443">
      <w:pPr>
        <w:rPr>
          <w:del w:id="1727" w:author="kunnu vrma" w:date="2024-05-19T16:45:00Z" w16du:dateUtc="2024-05-19T23:45:00Z"/>
        </w:rPr>
      </w:pPr>
      <w:del w:id="1728" w:author="kunnu vrma" w:date="2024-05-19T16:45:00Z" w16du:dateUtc="2024-05-19T23:45:00Z">
        <w:r w:rsidDel="009C7898">
          <w:delText>TensorFlow is an open-source machine learning framework developed by Google that offers scalability and flexibility for building and deploying machine learning models, particularly deep learning models. TensorFlow allows developers to define computational graphs and train complex neural networks efficiently using GPUs and distributed computing. It provides high-level APIs like Keras for building and training neural networks with ease. TensorFlow's extensive ecosystem includes tools for model serving, optimization, and deployment, making it suitable for a wide range of applications, from image recognition to natural language processing.</w:delText>
        </w:r>
      </w:del>
    </w:p>
    <w:p w14:paraId="77B7DB0C" w14:textId="0759A45E" w:rsidR="00DF3443" w:rsidRPr="00F74A3D" w:rsidRDefault="00DF3443" w:rsidP="00DF3443">
      <w:pPr>
        <w:rPr>
          <w:b/>
          <w:bCs/>
        </w:rPr>
      </w:pPr>
      <w:r w:rsidRPr="00F74A3D">
        <w:rPr>
          <w:b/>
          <w:bCs/>
        </w:rPr>
        <w:t>K-Means Clustering:</w:t>
      </w:r>
    </w:p>
    <w:p w14:paraId="3F7352FD" w14:textId="15037036" w:rsidR="00DF3443" w:rsidRDefault="00DF3443" w:rsidP="00DF3443">
      <w:r>
        <w:t>K-Means clustering is an unsupervised learning algorithm used for clustering or grouping data points into K clusters based on their similarity. In the context of the project, K-Means clustering is employed for incident detection by grouping traffic data points into clusters based on their spatial proximity. By analyzing the characteristics of each cluster, such as traffic density, speed, and direction, the algorithm can help identify regions with abnormal traffic patterns or incidents. K-Means clustering is computationally efficient and easy to implement, making it suitable for real-time analysis of traffic data.</w:t>
      </w:r>
    </w:p>
    <w:p w14:paraId="2A2B9EB5" w14:textId="21D5AABE" w:rsidR="00DF3443" w:rsidRPr="00F74A3D" w:rsidRDefault="00DF3443" w:rsidP="00DF3443">
      <w:pPr>
        <w:rPr>
          <w:b/>
          <w:bCs/>
        </w:rPr>
      </w:pPr>
      <w:r w:rsidRPr="00F74A3D">
        <w:rPr>
          <w:b/>
          <w:bCs/>
        </w:rPr>
        <w:t>Model Training Results:</w:t>
      </w:r>
    </w:p>
    <w:p w14:paraId="05C61E32" w14:textId="77777777" w:rsidR="00856A12" w:rsidRDefault="00856A12" w:rsidP="00856A12">
      <w:r>
        <w:t>Training set size: 4,773,199</w:t>
      </w:r>
    </w:p>
    <w:p w14:paraId="22F756B5" w14:textId="20AB3249" w:rsidR="00856A12" w:rsidRPr="00856A12" w:rsidRDefault="00856A12" w:rsidP="00DF3443">
      <w:r>
        <w:t>Testing set size: 1,193,300</w:t>
      </w:r>
    </w:p>
    <w:p w14:paraId="667443A5" w14:textId="22A4AFC1" w:rsidR="00DF3443" w:rsidRPr="00856A12" w:rsidRDefault="00DF3443" w:rsidP="00DF3443">
      <w:pPr>
        <w:rPr>
          <w:b/>
          <w:bCs/>
          <w:i/>
          <w:iCs/>
        </w:rPr>
      </w:pPr>
      <w:r w:rsidRPr="00856A12">
        <w:rPr>
          <w:b/>
          <w:bCs/>
          <w:i/>
          <w:iCs/>
        </w:rPr>
        <w:t>Linear Regression:</w:t>
      </w:r>
    </w:p>
    <w:p w14:paraId="3DAB5990" w14:textId="77777777" w:rsidR="00856A12" w:rsidRDefault="00856A12" w:rsidP="00856A12">
      <w:r>
        <w:t>Mean Absolute Error (MAE): 6.60</w:t>
      </w:r>
    </w:p>
    <w:p w14:paraId="0405EB7D" w14:textId="7197B4BA" w:rsidR="00DF3443" w:rsidRDefault="00856A12" w:rsidP="00856A12">
      <w:r>
        <w:lastRenderedPageBreak/>
        <w:t>Root Mean Squared Error (RMSE): 10.85</w:t>
      </w:r>
    </w:p>
    <w:p w14:paraId="7227CC03" w14:textId="64C4F9B5" w:rsidR="00DF3443" w:rsidRPr="00856A12" w:rsidRDefault="00DF3443" w:rsidP="00DF3443">
      <w:pPr>
        <w:rPr>
          <w:b/>
          <w:bCs/>
          <w:i/>
          <w:iCs/>
        </w:rPr>
      </w:pPr>
      <w:r w:rsidRPr="00856A12">
        <w:rPr>
          <w:b/>
          <w:bCs/>
          <w:i/>
          <w:iCs/>
        </w:rPr>
        <w:t>Random Forest Regressor:</w:t>
      </w:r>
    </w:p>
    <w:p w14:paraId="6F0D6282" w14:textId="77777777" w:rsidR="00856A12" w:rsidRDefault="00856A12" w:rsidP="00856A12">
      <w:r>
        <w:t>Mean Absolute Error (MAE): 1.49</w:t>
      </w:r>
    </w:p>
    <w:p w14:paraId="2D75A3E9" w14:textId="6F890AF0" w:rsidR="00DF3443" w:rsidRDefault="00856A12" w:rsidP="00856A12">
      <w:r>
        <w:t>Root Mean Squared Error (RMSE): 4.87</w:t>
      </w:r>
    </w:p>
    <w:p w14:paraId="3A487597" w14:textId="1A801513" w:rsidR="00DF3443" w:rsidRDefault="00DF3443" w:rsidP="00DF3443">
      <w:r>
        <w:t>The Random Forest Regressor outperformed the Linear Regression model significantly, achieving lower MAE and RMSE. This indicates that the Random Forest model provides more accurate predictions of TotalTimeStopped_p50 compared to the Linear Regression model.</w:t>
      </w:r>
    </w:p>
    <w:p w14:paraId="46BC553A" w14:textId="3EB540B6" w:rsidR="00DF3443" w:rsidRDefault="00DF3443" w:rsidP="00DF3443">
      <w:r>
        <w:t>The feature importance analysis using the trained model revealed valuable insights into the predictive power of each feature. For instance, higher temperatures (`actual_mean_temp`) were associated with lower predicted TotalTimeStopped_p50, while higher precipitation levels (`average_precipitation`) were associated with higher predicted TotalTimeStopped_p50.</w:t>
      </w:r>
    </w:p>
    <w:p w14:paraId="217B19B6" w14:textId="3607407D" w:rsidR="00DF3443" w:rsidRDefault="00DF3443" w:rsidP="00DF3443">
      <w:r>
        <w:t>Additionally, the scatter plot visualizing the predicted versus actual TotalTimeStopped_p50 values for the Random Forest Regressor demonstrates the model's ability to capture the underlying patterns in the data and make accurate predictions.</w:t>
      </w:r>
    </w:p>
    <w:p w14:paraId="55B99A87" w14:textId="4FA0A43B" w:rsidR="00856A12" w:rsidRDefault="00856A12" w:rsidP="00DF3443">
      <w:pPr>
        <w:rPr>
          <w:ins w:id="1729" w:author="kunnu vrma" w:date="2024-05-19T06:27:00Z" w16du:dateUtc="2024-05-19T13:27:00Z"/>
        </w:rPr>
      </w:pPr>
      <w:r w:rsidRPr="00856A12">
        <w:rPr>
          <w:noProof/>
        </w:rPr>
        <w:drawing>
          <wp:inline distT="0" distB="0" distL="0" distR="0" wp14:anchorId="60C94C17" wp14:editId="3E666AAB">
            <wp:extent cx="3460750" cy="2076450"/>
            <wp:effectExtent l="0" t="0" r="6350" b="0"/>
            <wp:docPr id="1440185068"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5068" name="Picture 1" descr="A graph showing a number of dots&#10;&#10;Description automatically generated with medium confidence"/>
                    <pic:cNvPicPr/>
                  </pic:nvPicPr>
                  <pic:blipFill>
                    <a:blip r:embed="rId73"/>
                    <a:stretch>
                      <a:fillRect/>
                    </a:stretch>
                  </pic:blipFill>
                  <pic:spPr>
                    <a:xfrm>
                      <a:off x="0" y="0"/>
                      <a:ext cx="3460750" cy="2076450"/>
                    </a:xfrm>
                    <a:prstGeom prst="rect">
                      <a:avLst/>
                    </a:prstGeom>
                  </pic:spPr>
                </pic:pic>
              </a:graphicData>
            </a:graphic>
          </wp:inline>
        </w:drawing>
      </w:r>
    </w:p>
    <w:p w14:paraId="0490462D" w14:textId="000064E8" w:rsidR="005A5FE0" w:rsidRDefault="005A5FE0" w:rsidP="005A5FE0">
      <w:pPr>
        <w:pStyle w:val="Caption"/>
        <w:pPrChange w:id="1730" w:author="kunnu vrma" w:date="2024-05-19T06:27:00Z" w16du:dateUtc="2024-05-19T13:27:00Z">
          <w:pPr/>
        </w:pPrChange>
      </w:pPr>
      <w:bookmarkStart w:id="1731" w:name="_Toc166994123"/>
      <w:bookmarkStart w:id="1732" w:name="_Toc166994265"/>
      <w:bookmarkStart w:id="1733" w:name="_Toc167041569"/>
      <w:ins w:id="1734" w:author="kunnu vrma" w:date="2024-05-19T06:27:00Z" w16du:dateUtc="2024-05-19T13:27:00Z">
        <w:r>
          <w:t xml:space="preserve">Figure </w:t>
        </w:r>
        <w:r>
          <w:fldChar w:fldCharType="begin"/>
        </w:r>
        <w:r>
          <w:instrText xml:space="preserve"> SEQ Figure \* ARABIC </w:instrText>
        </w:r>
      </w:ins>
      <w:r>
        <w:fldChar w:fldCharType="separate"/>
      </w:r>
      <w:ins w:id="1735" w:author="kunnu vrma" w:date="2024-05-19T20:04:00Z" w16du:dateUtc="2024-05-20T03:04:00Z">
        <w:r w:rsidR="00CB18E6">
          <w:rPr>
            <w:noProof/>
          </w:rPr>
          <w:t>66</w:t>
        </w:r>
      </w:ins>
      <w:ins w:id="1736" w:author="kunnu vrma" w:date="2024-05-19T06:27:00Z" w16du:dateUtc="2024-05-19T13:27:00Z">
        <w:r>
          <w:fldChar w:fldCharType="end"/>
        </w:r>
        <w:r>
          <w:t xml:space="preserve">: Scatter Plot of Actual vs Predicted </w:t>
        </w:r>
        <w:r>
          <w:t>TotalTimeStopped_p50</w:t>
        </w:r>
        <w:r>
          <w:t xml:space="preserve"> values when trained with Random Forest Mod</w:t>
        </w:r>
      </w:ins>
      <w:ins w:id="1737" w:author="kunnu vrma" w:date="2024-05-19T06:28:00Z" w16du:dateUtc="2024-05-19T13:28:00Z">
        <w:r>
          <w:t>el</w:t>
        </w:r>
      </w:ins>
      <w:bookmarkEnd w:id="1731"/>
      <w:bookmarkEnd w:id="1732"/>
      <w:bookmarkEnd w:id="1733"/>
    </w:p>
    <w:p w14:paraId="07B57E7D" w14:textId="1D04025C" w:rsidR="00C72302" w:rsidRDefault="00DF3443" w:rsidP="00C72302">
      <w:r>
        <w:t>Overall, the model training results indicate the effectiveness of the machine learning approach in predicting traffic congestion, which can be instrumental in developing a robust Traffic Congestion Reduction and Management System.</w:t>
      </w:r>
      <w:r w:rsidR="00C72302">
        <w:t>Database</w:t>
      </w:r>
    </w:p>
    <w:p w14:paraId="1D62EC67" w14:textId="77777777" w:rsidR="009E17F5" w:rsidRDefault="009E17F5" w:rsidP="00C72302"/>
    <w:p w14:paraId="676E9B8E" w14:textId="1ED54209" w:rsidR="009E17F5" w:rsidRDefault="009C7898" w:rsidP="00EC75E0">
      <w:pPr>
        <w:pStyle w:val="Heading3"/>
      </w:pPr>
      <w:bookmarkStart w:id="1738" w:name="_Toc166994176"/>
      <w:bookmarkStart w:id="1739" w:name="_Toc167406621"/>
      <w:ins w:id="1740" w:author="kunnu vrma" w:date="2024-05-19T16:43:00Z" w16du:dateUtc="2024-05-19T23:43:00Z">
        <w:r>
          <w:t>9</w:t>
        </w:r>
      </w:ins>
      <w:del w:id="1741" w:author="kunnu vrma" w:date="2024-05-19T16:42:00Z" w16du:dateUtc="2024-05-19T23:42:00Z">
        <w:r w:rsidR="00856A12" w:rsidDel="009C7898">
          <w:delText>10</w:delText>
        </w:r>
      </w:del>
      <w:r w:rsidR="00856A12">
        <w:t xml:space="preserve">. </w:t>
      </w:r>
      <w:r w:rsidR="009E17F5">
        <w:t>Predictive Analysis</w:t>
      </w:r>
      <w:bookmarkEnd w:id="1738"/>
      <w:bookmarkEnd w:id="1739"/>
    </w:p>
    <w:p w14:paraId="2B61532D" w14:textId="33C96B67" w:rsidR="009E17F5" w:rsidRDefault="009E17F5" w:rsidP="009E17F5">
      <w:r>
        <w:t xml:space="preserve">The model was trained to predict traffic congestion, specifically focusing on predicting a metric called "TotalTimeStopped_p50." </w:t>
      </w:r>
    </w:p>
    <w:p w14:paraId="4FC0B2D3" w14:textId="17400B83" w:rsidR="009E17F5" w:rsidRPr="00856A12" w:rsidRDefault="009E17F5" w:rsidP="009E17F5">
      <w:pPr>
        <w:rPr>
          <w:i/>
          <w:iCs/>
        </w:rPr>
      </w:pPr>
      <w:r w:rsidRPr="00856A12">
        <w:rPr>
          <w:i/>
          <w:iCs/>
        </w:rPr>
        <w:t>Why the model was trained:</w:t>
      </w:r>
    </w:p>
    <w:p w14:paraId="2E991B73" w14:textId="7BB4CD72" w:rsidR="009E17F5" w:rsidDel="009C7898" w:rsidRDefault="009E17F5" w:rsidP="009E17F5">
      <w:pPr>
        <w:rPr>
          <w:del w:id="1742" w:author="kunnu vrma" w:date="2024-05-19T16:47:00Z" w16du:dateUtc="2024-05-19T23:47:00Z"/>
        </w:rPr>
      </w:pPr>
      <w:del w:id="1743" w:author="kunnu vrma" w:date="2024-05-19T16:47:00Z" w16du:dateUtc="2024-05-19T23:47:00Z">
        <w:r w:rsidDel="009C7898">
          <w:lastRenderedPageBreak/>
          <w:delText xml:space="preserve">   - Traffic congestion is a common problem in many cities, leading to delays, frustration, and economic losses. Predicting traffic congestion can help authorities and individuals make informed decisions to avoid or mitigate congestion.</w:delText>
        </w:r>
      </w:del>
    </w:p>
    <w:p w14:paraId="42BED99A" w14:textId="7BC5F1D5" w:rsidR="009E17F5" w:rsidDel="009C7898" w:rsidRDefault="009E17F5" w:rsidP="009E17F5">
      <w:pPr>
        <w:rPr>
          <w:del w:id="1744" w:author="kunnu vrma" w:date="2024-05-19T16:47:00Z" w16du:dateUtc="2024-05-19T23:47:00Z"/>
        </w:rPr>
      </w:pPr>
      <w:del w:id="1745" w:author="kunnu vrma" w:date="2024-05-19T16:47:00Z" w16du:dateUtc="2024-05-19T23:47:00Z">
        <w:r w:rsidDel="009C7898">
          <w:delText xml:space="preserve">   - By analyzing historical data such as traffic flow, weather conditions, and time of day, machine learning models can learn patterns and relationships to make predictions about future traffic congestion.</w:delText>
        </w:r>
      </w:del>
    </w:p>
    <w:p w14:paraId="01F1E501" w14:textId="7A959C90" w:rsidR="009E17F5" w:rsidRDefault="009E17F5" w:rsidP="009E17F5">
      <w:r>
        <w:t xml:space="preserve">   - The goal of training the model is to develop a tool that can accurately forecast traffic congestion, enabling better planning, routing, and management of traffic flow in real-time.</w:t>
      </w:r>
    </w:p>
    <w:p w14:paraId="37EB14E1" w14:textId="3000EA52" w:rsidR="009E17F5" w:rsidRPr="00856A12" w:rsidRDefault="009E17F5" w:rsidP="009E17F5">
      <w:pPr>
        <w:rPr>
          <w:i/>
          <w:iCs/>
        </w:rPr>
      </w:pPr>
      <w:r w:rsidRPr="00856A12">
        <w:rPr>
          <w:i/>
          <w:iCs/>
        </w:rPr>
        <w:t>What the model predicts:</w:t>
      </w:r>
    </w:p>
    <w:p w14:paraId="508CDA73" w14:textId="77777777" w:rsidR="009E17F5" w:rsidRDefault="009E17F5" w:rsidP="009E17F5">
      <w:r>
        <w:t xml:space="preserve">   - The model predicts a metric called "TotalTimeStopped_p50." This metric represents the estimated total time (in minutes) that vehicles are stopped or delayed at a particular location or segment of the road network.</w:t>
      </w:r>
    </w:p>
    <w:p w14:paraId="4ED5DD44" w14:textId="58A434FA" w:rsidR="009E17F5" w:rsidRDefault="009E17F5" w:rsidP="009E17F5">
      <w:r>
        <w:t xml:space="preserve">   - For example, if the model predicts a TotalTimeStopped_p50 of 10 minutes for a certain road segment during a specific time period, it means that, on average, vehicles traveling through that segment are expected to experience a 10-minute delay due to congestion or traffic incidents.</w:t>
      </w:r>
    </w:p>
    <w:p w14:paraId="7D96611A" w14:textId="43179400" w:rsidR="009E17F5" w:rsidRPr="00856A12" w:rsidRDefault="009E17F5" w:rsidP="009E17F5">
      <w:pPr>
        <w:rPr>
          <w:i/>
          <w:iCs/>
        </w:rPr>
      </w:pPr>
      <w:r w:rsidRPr="00856A12">
        <w:rPr>
          <w:i/>
          <w:iCs/>
        </w:rPr>
        <w:t>Result of prediction in layman's terms:</w:t>
      </w:r>
    </w:p>
    <w:p w14:paraId="0D1815C3" w14:textId="77777777" w:rsidR="009E17F5" w:rsidRDefault="009E17F5" w:rsidP="009E17F5">
      <w:r>
        <w:t xml:space="preserve">   - Let's say you're planning to drive from point A to point B at a certain time of day. Before starting your journey, you check a traffic prediction app or dashboard that utilizes the trained machine learning model.</w:t>
      </w:r>
    </w:p>
    <w:p w14:paraId="7007A24B" w14:textId="77777777" w:rsidR="009E17F5" w:rsidRDefault="009E17F5" w:rsidP="009E17F5">
      <w:r>
        <w:t xml:space="preserve">   - The app provides you with an estimated TotalTimeStopped_p50 for your route. If the predicted value is low (e.g., 5 minutes), it indicates that traffic congestion is expected to be minimal, and you can expect a smooth and relatively quick journey.</w:t>
      </w:r>
    </w:p>
    <w:p w14:paraId="6FEA09E2" w14:textId="77777777" w:rsidR="009E17F5" w:rsidRDefault="009E17F5" w:rsidP="009E17F5">
      <w:r>
        <w:t xml:space="preserve">   - Conversely, if the predicted value is high (e.g., 30 minutes), it suggests that traffic congestion is likely to be significant, and you should anticipate delays along your route.</w:t>
      </w:r>
    </w:p>
    <w:p w14:paraId="4DFABEC6" w14:textId="58CFAE2F" w:rsidR="009E17F5" w:rsidRDefault="009E17F5" w:rsidP="009E17F5">
      <w:r>
        <w:t xml:space="preserve">   - </w:t>
      </w:r>
      <w:del w:id="1746" w:author="kunnu vrma" w:date="2024-05-19T16:47:00Z" w16du:dateUtc="2024-05-19T23:47:00Z">
        <w:r w:rsidDel="009C7898">
          <w:delText xml:space="preserve">Armed </w:delText>
        </w:r>
      </w:del>
      <w:ins w:id="1747" w:author="kunnu vrma" w:date="2024-05-19T16:47:00Z" w16du:dateUtc="2024-05-19T23:47:00Z">
        <w:r w:rsidR="009C7898">
          <w:t>Having knowledge of</w:t>
        </w:r>
      </w:ins>
      <w:del w:id="1748" w:author="kunnu vrma" w:date="2024-05-19T16:47:00Z" w16du:dateUtc="2024-05-19T23:47:00Z">
        <w:r w:rsidDel="009C7898">
          <w:delText>with</w:delText>
        </w:r>
      </w:del>
      <w:r>
        <w:t xml:space="preserve"> this information, you can make decisions such as choosing an alternative route, adjusting your departure time, or using public transportation to avoid getting stuck in traffic.</w:t>
      </w:r>
    </w:p>
    <w:p w14:paraId="51FE75FB" w14:textId="0970916F" w:rsidR="009E17F5" w:rsidRDefault="009C7898" w:rsidP="009E17F5">
      <w:ins w:id="1749" w:author="kunnu vrma" w:date="2024-05-19T16:48:00Z" w16du:dateUtc="2024-05-19T23:48:00Z">
        <w:r>
          <w:t>Overall</w:t>
        </w:r>
      </w:ins>
      <w:del w:id="1750" w:author="kunnu vrma" w:date="2024-05-19T16:48:00Z" w16du:dateUtc="2024-05-19T23:48:00Z">
        <w:r w:rsidR="009E17F5" w:rsidDel="009C7898">
          <w:delText>In essence</w:delText>
        </w:r>
      </w:del>
      <w:r w:rsidR="009E17F5">
        <w:t xml:space="preserve">, the trained model </w:t>
      </w:r>
      <w:del w:id="1751" w:author="kunnu vrma" w:date="2024-05-19T16:48:00Z" w16du:dateUtc="2024-05-19T23:48:00Z">
        <w:r w:rsidR="009E17F5" w:rsidDel="009C7898">
          <w:delText xml:space="preserve">empowers </w:delText>
        </w:r>
      </w:del>
      <w:ins w:id="1752" w:author="kunnu vrma" w:date="2024-05-19T16:48:00Z" w16du:dateUtc="2024-05-19T23:48:00Z">
        <w:r>
          <w:t>help</w:t>
        </w:r>
        <w:r>
          <w:t xml:space="preserve"> </w:t>
        </w:r>
      </w:ins>
      <w:r w:rsidR="009E17F5">
        <w:t>individuals and transportation authorities with insights into future traffic conditions, allowing them to take proactive measures to minimize the impact of congestion and improve overall traffic flow and efficiency.</w:t>
      </w:r>
    </w:p>
    <w:p w14:paraId="2BB493FF" w14:textId="77777777" w:rsidR="009E17F5" w:rsidRDefault="009E17F5" w:rsidP="009E17F5">
      <w:pPr>
        <w:rPr>
          <w:rFonts w:ascii="Calibri" w:hAnsi="Calibri" w:cs="Calibri"/>
        </w:rPr>
      </w:pPr>
    </w:p>
    <w:p w14:paraId="260BE79F" w14:textId="7450B547" w:rsidR="009E17F5" w:rsidRPr="009E17F5" w:rsidRDefault="00856A12" w:rsidP="00EC75E0">
      <w:pPr>
        <w:pStyle w:val="Heading3"/>
      </w:pPr>
      <w:bookmarkStart w:id="1753" w:name="_Toc166994177"/>
      <w:bookmarkStart w:id="1754" w:name="_Toc167406622"/>
      <w:r>
        <w:t>1</w:t>
      </w:r>
      <w:ins w:id="1755" w:author="kunnu vrma" w:date="2024-05-19T16:43:00Z" w16du:dateUtc="2024-05-19T23:43:00Z">
        <w:r w:rsidR="009C7898">
          <w:t>0</w:t>
        </w:r>
      </w:ins>
      <w:del w:id="1756" w:author="kunnu vrma" w:date="2024-05-19T16:43:00Z" w16du:dateUtc="2024-05-19T23:43:00Z">
        <w:r w:rsidDel="009C7898">
          <w:delText>1</w:delText>
        </w:r>
      </w:del>
      <w:r>
        <w:t xml:space="preserve">. </w:t>
      </w:r>
      <w:r w:rsidR="009E17F5">
        <w:t>Algorithms used:</w:t>
      </w:r>
      <w:bookmarkEnd w:id="1753"/>
      <w:bookmarkEnd w:id="1754"/>
    </w:p>
    <w:p w14:paraId="499E577B" w14:textId="429628DF" w:rsidR="009E17F5" w:rsidRPr="009E17F5" w:rsidRDefault="009E17F5" w:rsidP="00EC75E0">
      <w:pPr>
        <w:pStyle w:val="Heading4"/>
      </w:pPr>
      <w:r w:rsidRPr="009E17F5">
        <w:t>1. Linear Regression Algorithm (from app.py):</w:t>
      </w:r>
    </w:p>
    <w:p w14:paraId="5A8EEC37" w14:textId="2EBBDB9E" w:rsidR="009E17F5" w:rsidRPr="009E17F5" w:rsidRDefault="009E17F5" w:rsidP="009E17F5">
      <w:pPr>
        <w:rPr>
          <w:rFonts w:ascii="Calibri" w:hAnsi="Calibri" w:cs="Calibri"/>
        </w:rPr>
      </w:pPr>
      <w:r w:rsidRPr="009E17F5">
        <w:rPr>
          <w:rFonts w:ascii="Calibri" w:hAnsi="Calibri" w:cs="Calibri"/>
        </w:rPr>
        <w:t xml:space="preserve">   - Linear regression is a statistical method used to </w:t>
      </w:r>
      <w:del w:id="1757" w:author="kunnu vrma" w:date="2024-05-19T16:48:00Z" w16du:dateUtc="2024-05-19T23:48:00Z">
        <w:r w:rsidRPr="009E17F5" w:rsidDel="00730A58">
          <w:rPr>
            <w:rFonts w:ascii="Calibri" w:hAnsi="Calibri" w:cs="Calibri"/>
          </w:rPr>
          <w:delText xml:space="preserve">model </w:delText>
        </w:r>
      </w:del>
      <w:ins w:id="1758" w:author="kunnu vrma" w:date="2024-05-19T16:48:00Z" w16du:dateUtc="2024-05-19T23:48:00Z">
        <w:r w:rsidR="00730A58">
          <w:rPr>
            <w:rFonts w:ascii="Calibri" w:hAnsi="Calibri" w:cs="Calibri"/>
          </w:rPr>
          <w:t>develop</w:t>
        </w:r>
        <w:r w:rsidR="00730A58" w:rsidRPr="009E17F5">
          <w:rPr>
            <w:rFonts w:ascii="Calibri" w:hAnsi="Calibri" w:cs="Calibri"/>
          </w:rPr>
          <w:t xml:space="preserve"> </w:t>
        </w:r>
      </w:ins>
      <w:r w:rsidRPr="009E17F5">
        <w:rPr>
          <w:rFonts w:ascii="Calibri" w:hAnsi="Calibri" w:cs="Calibri"/>
        </w:rPr>
        <w:t>the relationship between a dependent variable and one or more independent variables.</w:t>
      </w:r>
    </w:p>
    <w:p w14:paraId="3808CE5A" w14:textId="77777777" w:rsidR="009E17F5" w:rsidRPr="009E17F5" w:rsidRDefault="009E17F5" w:rsidP="009E17F5">
      <w:pPr>
        <w:rPr>
          <w:rFonts w:ascii="Calibri" w:hAnsi="Calibri" w:cs="Calibri"/>
        </w:rPr>
      </w:pPr>
      <w:r w:rsidRPr="009E17F5">
        <w:rPr>
          <w:rFonts w:ascii="Calibri" w:hAnsi="Calibri" w:cs="Calibri"/>
        </w:rPr>
        <w:t xml:space="preserve">   - In this case, the algorithm predicts the TotalTimeStopped_p50 (dependent variable) based on various features such as hour, month, actual_mean_temp, and average_precipitation (independent variables).</w:t>
      </w:r>
    </w:p>
    <w:p w14:paraId="44E11A67" w14:textId="77777777" w:rsidR="009E17F5" w:rsidRPr="009E17F5" w:rsidRDefault="009E17F5" w:rsidP="009E17F5">
      <w:pPr>
        <w:rPr>
          <w:rFonts w:ascii="Calibri" w:hAnsi="Calibri" w:cs="Calibri"/>
        </w:rPr>
      </w:pPr>
      <w:r w:rsidRPr="009E17F5">
        <w:rPr>
          <w:rFonts w:ascii="Calibri" w:hAnsi="Calibri" w:cs="Calibri"/>
        </w:rPr>
        <w:t xml:space="preserve">   - The model coefficients and intercept are estimated to minimize the difference between the actual and predicted TotalTimeStopped_p50 values.</w:t>
      </w:r>
    </w:p>
    <w:p w14:paraId="0ABEB4BE" w14:textId="57A0238B" w:rsidR="009E17F5" w:rsidRDefault="00856A12" w:rsidP="009E17F5">
      <w:pPr>
        <w:rPr>
          <w:rFonts w:ascii="Calibri" w:hAnsi="Calibri" w:cs="Calibri"/>
        </w:rPr>
      </w:pPr>
      <w:r>
        <w:rPr>
          <w:rFonts w:ascii="Calibri" w:hAnsi="Calibri" w:cs="Calibri"/>
        </w:rPr>
        <w:t>Pseudo code:</w:t>
      </w:r>
    </w:p>
    <w:p w14:paraId="3DEE4C38" w14:textId="77777777" w:rsidR="00856A12" w:rsidRPr="009E17F5" w:rsidRDefault="00856A12" w:rsidP="00856A12">
      <w:pPr>
        <w:rPr>
          <w:rFonts w:ascii="Calibri" w:hAnsi="Calibri" w:cs="Calibri"/>
          <w:i/>
          <w:iCs/>
        </w:rPr>
      </w:pPr>
      <w:r w:rsidRPr="009E17F5">
        <w:rPr>
          <w:rFonts w:ascii="Calibri" w:hAnsi="Calibri" w:cs="Calibri"/>
          <w:i/>
          <w:iCs/>
        </w:rPr>
        <w:t># Initialize the Linear Regression model</w:t>
      </w:r>
    </w:p>
    <w:p w14:paraId="79EED143" w14:textId="77777777" w:rsidR="00856A12" w:rsidRPr="009E17F5" w:rsidRDefault="00856A12" w:rsidP="00856A12">
      <w:pPr>
        <w:rPr>
          <w:rFonts w:ascii="Calibri" w:hAnsi="Calibri" w:cs="Calibri"/>
          <w:i/>
          <w:iCs/>
        </w:rPr>
      </w:pPr>
      <w:r w:rsidRPr="009E17F5">
        <w:rPr>
          <w:rFonts w:ascii="Calibri" w:hAnsi="Calibri" w:cs="Calibri"/>
          <w:i/>
          <w:iCs/>
        </w:rPr>
        <w:lastRenderedPageBreak/>
        <w:t>model = LinearRegression()</w:t>
      </w:r>
    </w:p>
    <w:p w14:paraId="59DEFE22" w14:textId="77777777" w:rsidR="00856A12" w:rsidRPr="009E17F5" w:rsidRDefault="00856A12" w:rsidP="00856A12">
      <w:pPr>
        <w:rPr>
          <w:rFonts w:ascii="Calibri" w:hAnsi="Calibri" w:cs="Calibri"/>
          <w:i/>
          <w:iCs/>
        </w:rPr>
      </w:pPr>
      <w:r w:rsidRPr="009E17F5">
        <w:rPr>
          <w:rFonts w:ascii="Calibri" w:hAnsi="Calibri" w:cs="Calibri"/>
          <w:i/>
          <w:iCs/>
        </w:rPr>
        <w:t># Train the model on the training data</w:t>
      </w:r>
    </w:p>
    <w:p w14:paraId="5AC855DC" w14:textId="77777777" w:rsidR="00856A12" w:rsidRPr="009E17F5" w:rsidRDefault="00856A12" w:rsidP="00856A12">
      <w:pPr>
        <w:rPr>
          <w:rFonts w:ascii="Calibri" w:hAnsi="Calibri" w:cs="Calibri"/>
          <w:i/>
          <w:iCs/>
        </w:rPr>
      </w:pPr>
      <w:r w:rsidRPr="009E17F5">
        <w:rPr>
          <w:rFonts w:ascii="Calibri" w:hAnsi="Calibri" w:cs="Calibri"/>
          <w:i/>
          <w:iCs/>
        </w:rPr>
        <w:t>model.fit(X_train, y_train)</w:t>
      </w:r>
    </w:p>
    <w:p w14:paraId="5292CE42" w14:textId="77777777" w:rsidR="00856A12" w:rsidRPr="009E17F5" w:rsidRDefault="00856A12" w:rsidP="00856A12">
      <w:pPr>
        <w:rPr>
          <w:rFonts w:ascii="Calibri" w:hAnsi="Calibri" w:cs="Calibri"/>
          <w:i/>
          <w:iCs/>
        </w:rPr>
      </w:pPr>
    </w:p>
    <w:p w14:paraId="64FFA50C" w14:textId="77777777" w:rsidR="00856A12" w:rsidRPr="009E17F5" w:rsidRDefault="00856A12" w:rsidP="00856A12">
      <w:pPr>
        <w:rPr>
          <w:rFonts w:ascii="Calibri" w:hAnsi="Calibri" w:cs="Calibri"/>
          <w:i/>
          <w:iCs/>
        </w:rPr>
      </w:pPr>
      <w:r w:rsidRPr="009E17F5">
        <w:rPr>
          <w:rFonts w:ascii="Calibri" w:hAnsi="Calibri" w:cs="Calibri"/>
          <w:i/>
          <w:iCs/>
        </w:rPr>
        <w:t># Make predictions on the testing data</w:t>
      </w:r>
    </w:p>
    <w:p w14:paraId="3E6BACDA" w14:textId="77777777" w:rsidR="00856A12" w:rsidRPr="009E17F5" w:rsidRDefault="00856A12" w:rsidP="00856A12">
      <w:pPr>
        <w:rPr>
          <w:rFonts w:ascii="Calibri" w:hAnsi="Calibri" w:cs="Calibri"/>
          <w:i/>
          <w:iCs/>
        </w:rPr>
      </w:pPr>
      <w:r w:rsidRPr="009E17F5">
        <w:rPr>
          <w:rFonts w:ascii="Calibri" w:hAnsi="Calibri" w:cs="Calibri"/>
          <w:i/>
          <w:iCs/>
        </w:rPr>
        <w:t>y_pred = model.predict(X_test)</w:t>
      </w:r>
    </w:p>
    <w:p w14:paraId="43D30BD3" w14:textId="77777777" w:rsidR="00856A12" w:rsidRPr="009E17F5" w:rsidRDefault="00856A12" w:rsidP="00856A12">
      <w:pPr>
        <w:rPr>
          <w:rFonts w:ascii="Calibri" w:hAnsi="Calibri" w:cs="Calibri"/>
          <w:i/>
          <w:iCs/>
        </w:rPr>
      </w:pPr>
      <w:r w:rsidRPr="009E17F5">
        <w:rPr>
          <w:rFonts w:ascii="Calibri" w:hAnsi="Calibri" w:cs="Calibri"/>
          <w:i/>
          <w:iCs/>
        </w:rPr>
        <w:t># Evaluate the model using metrics such as MAE and RMSE</w:t>
      </w:r>
    </w:p>
    <w:p w14:paraId="12797552" w14:textId="77777777" w:rsidR="00856A12" w:rsidRPr="009E17F5" w:rsidRDefault="00856A12" w:rsidP="00856A12">
      <w:pPr>
        <w:rPr>
          <w:rFonts w:ascii="Calibri" w:hAnsi="Calibri" w:cs="Calibri"/>
          <w:i/>
          <w:iCs/>
        </w:rPr>
      </w:pPr>
      <w:r w:rsidRPr="009E17F5">
        <w:rPr>
          <w:rFonts w:ascii="Calibri" w:hAnsi="Calibri" w:cs="Calibri"/>
          <w:i/>
          <w:iCs/>
        </w:rPr>
        <w:t>mae = calculate_mean_absolute_error(y_test, y_pred)</w:t>
      </w:r>
    </w:p>
    <w:p w14:paraId="58969232" w14:textId="77777777" w:rsidR="00856A12" w:rsidRPr="009E17F5" w:rsidRDefault="00856A12" w:rsidP="00856A12">
      <w:pPr>
        <w:rPr>
          <w:rFonts w:ascii="Calibri" w:hAnsi="Calibri" w:cs="Calibri"/>
          <w:i/>
          <w:iCs/>
        </w:rPr>
      </w:pPr>
      <w:r w:rsidRPr="009E17F5">
        <w:rPr>
          <w:rFonts w:ascii="Calibri" w:hAnsi="Calibri" w:cs="Calibri"/>
          <w:i/>
          <w:iCs/>
        </w:rPr>
        <w:t>rmse = calculate_root_mean_squared_error(y_test, y_pred)</w:t>
      </w:r>
    </w:p>
    <w:p w14:paraId="237365FA" w14:textId="77777777" w:rsidR="00856A12" w:rsidRPr="009E17F5" w:rsidRDefault="00856A12" w:rsidP="00856A12">
      <w:pPr>
        <w:rPr>
          <w:rFonts w:ascii="Calibri" w:hAnsi="Calibri" w:cs="Calibri"/>
          <w:i/>
          <w:iCs/>
        </w:rPr>
      </w:pPr>
      <w:r w:rsidRPr="009E17F5">
        <w:rPr>
          <w:rFonts w:ascii="Calibri" w:hAnsi="Calibri" w:cs="Calibri"/>
          <w:i/>
          <w:iCs/>
        </w:rPr>
        <w:t># Display the model coefficients and intercept</w:t>
      </w:r>
    </w:p>
    <w:p w14:paraId="1D1BEB2F" w14:textId="77777777" w:rsidR="00856A12" w:rsidRPr="009E17F5" w:rsidRDefault="00856A12" w:rsidP="00856A12">
      <w:pPr>
        <w:rPr>
          <w:rFonts w:ascii="Calibri" w:hAnsi="Calibri" w:cs="Calibri"/>
          <w:i/>
          <w:iCs/>
        </w:rPr>
      </w:pPr>
      <w:r w:rsidRPr="009E17F5">
        <w:rPr>
          <w:rFonts w:ascii="Calibri" w:hAnsi="Calibri" w:cs="Calibri"/>
          <w:i/>
          <w:iCs/>
        </w:rPr>
        <w:t>coefficients = model.get_coefficients()</w:t>
      </w:r>
    </w:p>
    <w:p w14:paraId="531A28DD" w14:textId="77777777" w:rsidR="00856A12" w:rsidRPr="009E17F5" w:rsidRDefault="00856A12" w:rsidP="00856A12">
      <w:pPr>
        <w:rPr>
          <w:rFonts w:ascii="Calibri" w:hAnsi="Calibri" w:cs="Calibri"/>
          <w:i/>
          <w:iCs/>
        </w:rPr>
      </w:pPr>
      <w:r w:rsidRPr="009E17F5">
        <w:rPr>
          <w:rFonts w:ascii="Calibri" w:hAnsi="Calibri" w:cs="Calibri"/>
          <w:i/>
          <w:iCs/>
        </w:rPr>
        <w:t>intercept = model.get_intercept()</w:t>
      </w:r>
    </w:p>
    <w:p w14:paraId="2D9E885E" w14:textId="77777777" w:rsidR="00856A12" w:rsidRPr="009E17F5" w:rsidRDefault="00856A12" w:rsidP="00856A12">
      <w:pPr>
        <w:rPr>
          <w:rFonts w:ascii="Calibri" w:hAnsi="Calibri" w:cs="Calibri"/>
          <w:i/>
          <w:iCs/>
        </w:rPr>
      </w:pPr>
      <w:r w:rsidRPr="009E17F5">
        <w:rPr>
          <w:rFonts w:ascii="Calibri" w:hAnsi="Calibri" w:cs="Calibri"/>
          <w:i/>
          <w:iCs/>
        </w:rPr>
        <w:t># Visualize feature importance</w:t>
      </w:r>
    </w:p>
    <w:p w14:paraId="35E24F12" w14:textId="77777777" w:rsidR="00856A12" w:rsidRPr="009E17F5" w:rsidRDefault="00856A12" w:rsidP="00856A12">
      <w:pPr>
        <w:rPr>
          <w:rFonts w:ascii="Calibri" w:hAnsi="Calibri" w:cs="Calibri"/>
          <w:i/>
          <w:iCs/>
        </w:rPr>
      </w:pPr>
      <w:r w:rsidRPr="009E17F5">
        <w:rPr>
          <w:rFonts w:ascii="Calibri" w:hAnsi="Calibri" w:cs="Calibri"/>
          <w:i/>
          <w:iCs/>
        </w:rPr>
        <w:t>visualize_feature_importance(features, coefficients)</w:t>
      </w:r>
    </w:p>
    <w:p w14:paraId="460045F9" w14:textId="77777777" w:rsidR="00856A12" w:rsidRPr="009E17F5" w:rsidRDefault="00856A12" w:rsidP="00856A12">
      <w:pPr>
        <w:rPr>
          <w:rFonts w:ascii="Calibri" w:hAnsi="Calibri" w:cs="Calibri"/>
          <w:i/>
          <w:iCs/>
        </w:rPr>
      </w:pPr>
      <w:r w:rsidRPr="009E17F5">
        <w:rPr>
          <w:rFonts w:ascii="Calibri" w:hAnsi="Calibri" w:cs="Calibri"/>
          <w:i/>
          <w:iCs/>
        </w:rPr>
        <w:t># Display the model evaluation results</w:t>
      </w:r>
    </w:p>
    <w:p w14:paraId="13893288" w14:textId="77777777" w:rsidR="00856A12" w:rsidRPr="009E17F5" w:rsidRDefault="00856A12" w:rsidP="00856A12">
      <w:pPr>
        <w:rPr>
          <w:rFonts w:ascii="Calibri" w:hAnsi="Calibri" w:cs="Calibri"/>
          <w:i/>
          <w:iCs/>
        </w:rPr>
      </w:pPr>
      <w:r w:rsidRPr="009E17F5">
        <w:rPr>
          <w:rFonts w:ascii="Calibri" w:hAnsi="Calibri" w:cs="Calibri"/>
          <w:i/>
          <w:iCs/>
        </w:rPr>
        <w:t>display_evaluation_results(mae, rmse)</w:t>
      </w:r>
    </w:p>
    <w:p w14:paraId="5AD7C65F" w14:textId="77777777" w:rsidR="00856A12" w:rsidRPr="009E17F5" w:rsidRDefault="00856A12" w:rsidP="00856A12">
      <w:pPr>
        <w:rPr>
          <w:rFonts w:ascii="Calibri" w:hAnsi="Calibri" w:cs="Calibri"/>
          <w:i/>
          <w:iCs/>
        </w:rPr>
      </w:pPr>
      <w:r w:rsidRPr="009E17F5">
        <w:rPr>
          <w:rFonts w:ascii="Calibri" w:hAnsi="Calibri" w:cs="Calibri"/>
          <w:i/>
          <w:iCs/>
        </w:rPr>
        <w:t># Initialize the Linear Regression model</w:t>
      </w:r>
    </w:p>
    <w:p w14:paraId="22E204A7" w14:textId="77777777" w:rsidR="00856A12" w:rsidRPr="009E17F5" w:rsidRDefault="00856A12" w:rsidP="00856A12">
      <w:pPr>
        <w:rPr>
          <w:rFonts w:ascii="Calibri" w:hAnsi="Calibri" w:cs="Calibri"/>
          <w:i/>
          <w:iCs/>
        </w:rPr>
      </w:pPr>
      <w:r w:rsidRPr="009E17F5">
        <w:rPr>
          <w:rFonts w:ascii="Calibri" w:hAnsi="Calibri" w:cs="Calibri"/>
          <w:i/>
          <w:iCs/>
        </w:rPr>
        <w:t>model = LinearRegression()</w:t>
      </w:r>
    </w:p>
    <w:p w14:paraId="53D941D9" w14:textId="77777777" w:rsidR="00856A12" w:rsidRPr="009E17F5" w:rsidRDefault="00856A12" w:rsidP="00856A12">
      <w:pPr>
        <w:rPr>
          <w:rFonts w:ascii="Calibri" w:hAnsi="Calibri" w:cs="Calibri"/>
          <w:i/>
          <w:iCs/>
        </w:rPr>
      </w:pPr>
      <w:r w:rsidRPr="009E17F5">
        <w:rPr>
          <w:rFonts w:ascii="Calibri" w:hAnsi="Calibri" w:cs="Calibri"/>
          <w:i/>
          <w:iCs/>
        </w:rPr>
        <w:t># Train the model on the training data</w:t>
      </w:r>
    </w:p>
    <w:p w14:paraId="50C0111A" w14:textId="77777777" w:rsidR="00856A12" w:rsidRPr="009E17F5" w:rsidRDefault="00856A12" w:rsidP="00856A12">
      <w:pPr>
        <w:rPr>
          <w:rFonts w:ascii="Calibri" w:hAnsi="Calibri" w:cs="Calibri"/>
          <w:i/>
          <w:iCs/>
        </w:rPr>
      </w:pPr>
      <w:r w:rsidRPr="009E17F5">
        <w:rPr>
          <w:rFonts w:ascii="Calibri" w:hAnsi="Calibri" w:cs="Calibri"/>
          <w:i/>
          <w:iCs/>
        </w:rPr>
        <w:t>model.fit(X_train, y_train)</w:t>
      </w:r>
    </w:p>
    <w:p w14:paraId="735CE22B" w14:textId="77777777" w:rsidR="00856A12" w:rsidRPr="009E17F5" w:rsidRDefault="00856A12" w:rsidP="00856A12">
      <w:pPr>
        <w:rPr>
          <w:rFonts w:ascii="Calibri" w:hAnsi="Calibri" w:cs="Calibri"/>
          <w:i/>
          <w:iCs/>
        </w:rPr>
      </w:pPr>
    </w:p>
    <w:p w14:paraId="4D5D6FA6" w14:textId="77777777" w:rsidR="00856A12" w:rsidRPr="009E17F5" w:rsidRDefault="00856A12" w:rsidP="00856A12">
      <w:pPr>
        <w:rPr>
          <w:rFonts w:ascii="Calibri" w:hAnsi="Calibri" w:cs="Calibri"/>
          <w:i/>
          <w:iCs/>
        </w:rPr>
      </w:pPr>
      <w:r w:rsidRPr="009E17F5">
        <w:rPr>
          <w:rFonts w:ascii="Calibri" w:hAnsi="Calibri" w:cs="Calibri"/>
          <w:i/>
          <w:iCs/>
        </w:rPr>
        <w:t># Make predictions on the testing data</w:t>
      </w:r>
    </w:p>
    <w:p w14:paraId="14912007" w14:textId="77777777" w:rsidR="00856A12" w:rsidRPr="009E17F5" w:rsidRDefault="00856A12" w:rsidP="00856A12">
      <w:pPr>
        <w:rPr>
          <w:rFonts w:ascii="Calibri" w:hAnsi="Calibri" w:cs="Calibri"/>
          <w:i/>
          <w:iCs/>
        </w:rPr>
      </w:pPr>
      <w:r w:rsidRPr="009E17F5">
        <w:rPr>
          <w:rFonts w:ascii="Calibri" w:hAnsi="Calibri" w:cs="Calibri"/>
          <w:i/>
          <w:iCs/>
        </w:rPr>
        <w:t>y_pred = model.predict(X_test)</w:t>
      </w:r>
    </w:p>
    <w:p w14:paraId="1E867587" w14:textId="77777777" w:rsidR="00856A12" w:rsidRPr="009E17F5" w:rsidRDefault="00856A12" w:rsidP="00856A12">
      <w:pPr>
        <w:rPr>
          <w:rFonts w:ascii="Calibri" w:hAnsi="Calibri" w:cs="Calibri"/>
          <w:i/>
          <w:iCs/>
        </w:rPr>
      </w:pPr>
      <w:r w:rsidRPr="009E17F5">
        <w:rPr>
          <w:rFonts w:ascii="Calibri" w:hAnsi="Calibri" w:cs="Calibri"/>
          <w:i/>
          <w:iCs/>
        </w:rPr>
        <w:t># Evaluate the model using metrics such as MAE and RMSE</w:t>
      </w:r>
    </w:p>
    <w:p w14:paraId="27576C60" w14:textId="77777777" w:rsidR="00856A12" w:rsidRPr="009E17F5" w:rsidRDefault="00856A12" w:rsidP="00856A12">
      <w:pPr>
        <w:rPr>
          <w:rFonts w:ascii="Calibri" w:hAnsi="Calibri" w:cs="Calibri"/>
          <w:i/>
          <w:iCs/>
        </w:rPr>
      </w:pPr>
      <w:r w:rsidRPr="009E17F5">
        <w:rPr>
          <w:rFonts w:ascii="Calibri" w:hAnsi="Calibri" w:cs="Calibri"/>
          <w:i/>
          <w:iCs/>
        </w:rPr>
        <w:t>mae = calculate_mean_absolute_error(y_test, y_pred)</w:t>
      </w:r>
    </w:p>
    <w:p w14:paraId="5FE5586B" w14:textId="77777777" w:rsidR="00856A12" w:rsidRPr="009E17F5" w:rsidRDefault="00856A12" w:rsidP="00856A12">
      <w:pPr>
        <w:rPr>
          <w:rFonts w:ascii="Calibri" w:hAnsi="Calibri" w:cs="Calibri"/>
          <w:i/>
          <w:iCs/>
        </w:rPr>
      </w:pPr>
      <w:r w:rsidRPr="009E17F5">
        <w:rPr>
          <w:rFonts w:ascii="Calibri" w:hAnsi="Calibri" w:cs="Calibri"/>
          <w:i/>
          <w:iCs/>
        </w:rPr>
        <w:t>rmse = calculate_root_mean_squared_error(y_test, y_pred)</w:t>
      </w:r>
    </w:p>
    <w:p w14:paraId="7C7DEDE3" w14:textId="77777777" w:rsidR="00856A12" w:rsidRPr="009E17F5" w:rsidRDefault="00856A12" w:rsidP="00856A12">
      <w:pPr>
        <w:rPr>
          <w:rFonts w:ascii="Calibri" w:hAnsi="Calibri" w:cs="Calibri"/>
          <w:i/>
          <w:iCs/>
        </w:rPr>
      </w:pPr>
      <w:r w:rsidRPr="009E17F5">
        <w:rPr>
          <w:rFonts w:ascii="Calibri" w:hAnsi="Calibri" w:cs="Calibri"/>
          <w:i/>
          <w:iCs/>
        </w:rPr>
        <w:t># Display the model coefficients and intercept</w:t>
      </w:r>
    </w:p>
    <w:p w14:paraId="061C28AF" w14:textId="77777777" w:rsidR="00856A12" w:rsidRPr="009E17F5" w:rsidRDefault="00856A12" w:rsidP="00856A12">
      <w:pPr>
        <w:rPr>
          <w:rFonts w:ascii="Calibri" w:hAnsi="Calibri" w:cs="Calibri"/>
          <w:i/>
          <w:iCs/>
        </w:rPr>
      </w:pPr>
      <w:r w:rsidRPr="009E17F5">
        <w:rPr>
          <w:rFonts w:ascii="Calibri" w:hAnsi="Calibri" w:cs="Calibri"/>
          <w:i/>
          <w:iCs/>
        </w:rPr>
        <w:t>coefficients = model.get_coefficients()</w:t>
      </w:r>
    </w:p>
    <w:p w14:paraId="015187F0" w14:textId="77777777" w:rsidR="00856A12" w:rsidRPr="009E17F5" w:rsidRDefault="00856A12" w:rsidP="00856A12">
      <w:pPr>
        <w:rPr>
          <w:rFonts w:ascii="Calibri" w:hAnsi="Calibri" w:cs="Calibri"/>
          <w:i/>
          <w:iCs/>
        </w:rPr>
      </w:pPr>
      <w:r w:rsidRPr="009E17F5">
        <w:rPr>
          <w:rFonts w:ascii="Calibri" w:hAnsi="Calibri" w:cs="Calibri"/>
          <w:i/>
          <w:iCs/>
        </w:rPr>
        <w:lastRenderedPageBreak/>
        <w:t>intercept = model.get_intercept()</w:t>
      </w:r>
    </w:p>
    <w:p w14:paraId="2FD8A4CE" w14:textId="77777777" w:rsidR="00856A12" w:rsidRPr="009E17F5" w:rsidRDefault="00856A12" w:rsidP="00856A12">
      <w:pPr>
        <w:rPr>
          <w:rFonts w:ascii="Calibri" w:hAnsi="Calibri" w:cs="Calibri"/>
          <w:i/>
          <w:iCs/>
        </w:rPr>
      </w:pPr>
      <w:r w:rsidRPr="009E17F5">
        <w:rPr>
          <w:rFonts w:ascii="Calibri" w:hAnsi="Calibri" w:cs="Calibri"/>
          <w:i/>
          <w:iCs/>
        </w:rPr>
        <w:t># Visualize feature importance</w:t>
      </w:r>
    </w:p>
    <w:p w14:paraId="25374988" w14:textId="77777777" w:rsidR="00856A12" w:rsidRPr="009E17F5" w:rsidRDefault="00856A12" w:rsidP="00856A12">
      <w:pPr>
        <w:rPr>
          <w:rFonts w:ascii="Calibri" w:hAnsi="Calibri" w:cs="Calibri"/>
          <w:i/>
          <w:iCs/>
        </w:rPr>
      </w:pPr>
      <w:r w:rsidRPr="009E17F5">
        <w:rPr>
          <w:rFonts w:ascii="Calibri" w:hAnsi="Calibri" w:cs="Calibri"/>
          <w:i/>
          <w:iCs/>
        </w:rPr>
        <w:t>visualize_feature_importance(features, coefficients)</w:t>
      </w:r>
    </w:p>
    <w:p w14:paraId="550CAB74" w14:textId="77777777" w:rsidR="00856A12" w:rsidRPr="009E17F5" w:rsidRDefault="00856A12" w:rsidP="00856A12">
      <w:pPr>
        <w:rPr>
          <w:rFonts w:ascii="Calibri" w:hAnsi="Calibri" w:cs="Calibri"/>
          <w:i/>
          <w:iCs/>
        </w:rPr>
      </w:pPr>
      <w:r w:rsidRPr="009E17F5">
        <w:rPr>
          <w:rFonts w:ascii="Calibri" w:hAnsi="Calibri" w:cs="Calibri"/>
          <w:i/>
          <w:iCs/>
        </w:rPr>
        <w:t># Display the model evaluation results</w:t>
      </w:r>
    </w:p>
    <w:p w14:paraId="621A5672" w14:textId="77777777" w:rsidR="00856A12" w:rsidRPr="009E17F5" w:rsidRDefault="00856A12" w:rsidP="00856A12">
      <w:pPr>
        <w:rPr>
          <w:rFonts w:ascii="Calibri" w:hAnsi="Calibri" w:cs="Calibri"/>
          <w:i/>
          <w:iCs/>
        </w:rPr>
      </w:pPr>
      <w:r w:rsidRPr="009E17F5">
        <w:rPr>
          <w:rFonts w:ascii="Calibri" w:hAnsi="Calibri" w:cs="Calibri"/>
          <w:i/>
          <w:iCs/>
        </w:rPr>
        <w:t>display_evaluation_results(mae, rmse)</w:t>
      </w:r>
    </w:p>
    <w:p w14:paraId="1C1DCA80" w14:textId="77777777" w:rsidR="00856A12" w:rsidRPr="009E17F5" w:rsidRDefault="00856A12" w:rsidP="009E17F5">
      <w:pPr>
        <w:rPr>
          <w:rFonts w:ascii="Calibri" w:hAnsi="Calibri" w:cs="Calibri"/>
        </w:rPr>
      </w:pPr>
    </w:p>
    <w:p w14:paraId="51288FE6" w14:textId="0B95E0E5" w:rsidR="009E17F5" w:rsidRPr="009E17F5" w:rsidRDefault="009E17F5" w:rsidP="00EC75E0">
      <w:pPr>
        <w:pStyle w:val="Heading4"/>
      </w:pPr>
      <w:r w:rsidRPr="009E17F5">
        <w:t>2. Random Forest Regressor Algorithm (from predictive analysis code):</w:t>
      </w:r>
    </w:p>
    <w:p w14:paraId="1C255135" w14:textId="77777777" w:rsidR="009E17F5" w:rsidRPr="009E17F5" w:rsidRDefault="009E17F5" w:rsidP="009E17F5">
      <w:pPr>
        <w:rPr>
          <w:rFonts w:ascii="Calibri" w:hAnsi="Calibri" w:cs="Calibri"/>
        </w:rPr>
      </w:pPr>
      <w:r w:rsidRPr="009E17F5">
        <w:rPr>
          <w:rFonts w:ascii="Calibri" w:hAnsi="Calibri" w:cs="Calibri"/>
        </w:rPr>
        <w:t xml:space="preserve">   - Random Forest Regressor is an ensemble learning method that combines multiple decision trees to make predictions.</w:t>
      </w:r>
    </w:p>
    <w:p w14:paraId="5EA9323F" w14:textId="77777777" w:rsidR="009E17F5" w:rsidRPr="009E17F5" w:rsidRDefault="009E17F5" w:rsidP="009E17F5">
      <w:pPr>
        <w:rPr>
          <w:rFonts w:ascii="Calibri" w:hAnsi="Calibri" w:cs="Calibri"/>
        </w:rPr>
      </w:pPr>
      <w:r w:rsidRPr="009E17F5">
        <w:rPr>
          <w:rFonts w:ascii="Calibri" w:hAnsi="Calibri" w:cs="Calibri"/>
        </w:rPr>
        <w:t xml:space="preserve">   - Each decision tree is trained on a random subset of features and data points, and predictions are made by averaging the predictions of individual trees.</w:t>
      </w:r>
    </w:p>
    <w:p w14:paraId="1BF98C7B" w14:textId="77777777" w:rsidR="009E17F5" w:rsidRPr="009E17F5" w:rsidRDefault="009E17F5" w:rsidP="009E17F5">
      <w:pPr>
        <w:rPr>
          <w:rFonts w:ascii="Calibri" w:hAnsi="Calibri" w:cs="Calibri"/>
        </w:rPr>
      </w:pPr>
      <w:r w:rsidRPr="009E17F5">
        <w:rPr>
          <w:rFonts w:ascii="Calibri" w:hAnsi="Calibri" w:cs="Calibri"/>
        </w:rPr>
        <w:t xml:space="preserve">   - The algorithm is used to predict TotalTimeStopped_p50 based on various features from the dataset.</w:t>
      </w:r>
    </w:p>
    <w:p w14:paraId="4F8F0C3F" w14:textId="77777777" w:rsidR="009E17F5" w:rsidRPr="009E17F5" w:rsidRDefault="009E17F5" w:rsidP="009E17F5">
      <w:pPr>
        <w:rPr>
          <w:rFonts w:ascii="Calibri" w:hAnsi="Calibri" w:cs="Calibri"/>
        </w:rPr>
      </w:pPr>
    </w:p>
    <w:p w14:paraId="3DD5A441" w14:textId="3C281981" w:rsidR="009E17F5" w:rsidRPr="009E17F5" w:rsidRDefault="009E17F5" w:rsidP="009E17F5">
      <w:pPr>
        <w:rPr>
          <w:rFonts w:ascii="Calibri" w:hAnsi="Calibri" w:cs="Calibri"/>
        </w:rPr>
      </w:pPr>
      <w:r w:rsidRPr="009E17F5">
        <w:rPr>
          <w:rFonts w:ascii="Calibri" w:hAnsi="Calibri" w:cs="Calibri"/>
        </w:rPr>
        <w:t xml:space="preserve">Here's the pseudo code for </w:t>
      </w:r>
      <w:r w:rsidR="00856A12">
        <w:rPr>
          <w:rFonts w:ascii="Calibri" w:hAnsi="Calibri" w:cs="Calibri"/>
        </w:rPr>
        <w:t xml:space="preserve">the </w:t>
      </w:r>
      <w:r w:rsidR="00856A12" w:rsidRPr="009E17F5">
        <w:rPr>
          <w:rFonts w:ascii="Calibri" w:hAnsi="Calibri" w:cs="Calibri"/>
        </w:rPr>
        <w:t>algorithm</w:t>
      </w:r>
      <w:r w:rsidRPr="009E17F5">
        <w:rPr>
          <w:rFonts w:ascii="Calibri" w:hAnsi="Calibri" w:cs="Calibri"/>
        </w:rPr>
        <w:t>:</w:t>
      </w:r>
    </w:p>
    <w:p w14:paraId="1465482B" w14:textId="77777777" w:rsidR="009E17F5" w:rsidRPr="009E17F5" w:rsidRDefault="009E17F5" w:rsidP="009E17F5">
      <w:pPr>
        <w:rPr>
          <w:rFonts w:ascii="Calibri" w:hAnsi="Calibri" w:cs="Calibri"/>
          <w:i/>
          <w:iCs/>
        </w:rPr>
      </w:pPr>
      <w:r w:rsidRPr="009E17F5">
        <w:rPr>
          <w:rFonts w:ascii="Calibri" w:hAnsi="Calibri" w:cs="Calibri"/>
          <w:i/>
          <w:iCs/>
        </w:rPr>
        <w:t># Initialize the Random Forest Regressor model</w:t>
      </w:r>
    </w:p>
    <w:p w14:paraId="4AD19984" w14:textId="738FD162" w:rsidR="009E17F5" w:rsidRPr="009E17F5" w:rsidRDefault="009E17F5" w:rsidP="009E17F5">
      <w:pPr>
        <w:rPr>
          <w:rFonts w:ascii="Calibri" w:hAnsi="Calibri" w:cs="Calibri"/>
          <w:i/>
          <w:iCs/>
        </w:rPr>
      </w:pPr>
      <w:r w:rsidRPr="009E17F5">
        <w:rPr>
          <w:rFonts w:ascii="Calibri" w:hAnsi="Calibri" w:cs="Calibri"/>
          <w:i/>
          <w:iCs/>
        </w:rPr>
        <w:t>rf_model = RandomForestRegressor(n_estimators=100, random_state=42)</w:t>
      </w:r>
    </w:p>
    <w:p w14:paraId="65FB2CAD" w14:textId="77777777" w:rsidR="009E17F5" w:rsidRPr="009E17F5" w:rsidRDefault="009E17F5" w:rsidP="009E17F5">
      <w:pPr>
        <w:rPr>
          <w:rFonts w:ascii="Calibri" w:hAnsi="Calibri" w:cs="Calibri"/>
          <w:i/>
          <w:iCs/>
        </w:rPr>
      </w:pPr>
      <w:r w:rsidRPr="009E17F5">
        <w:rPr>
          <w:rFonts w:ascii="Calibri" w:hAnsi="Calibri" w:cs="Calibri"/>
          <w:i/>
          <w:iCs/>
        </w:rPr>
        <w:t># Train the model on the training data</w:t>
      </w:r>
    </w:p>
    <w:p w14:paraId="10D99A06" w14:textId="6F608E57" w:rsidR="009E17F5" w:rsidRPr="009E17F5" w:rsidRDefault="009E17F5" w:rsidP="009E17F5">
      <w:pPr>
        <w:rPr>
          <w:rFonts w:ascii="Calibri" w:hAnsi="Calibri" w:cs="Calibri"/>
          <w:i/>
          <w:iCs/>
        </w:rPr>
      </w:pPr>
      <w:r w:rsidRPr="009E17F5">
        <w:rPr>
          <w:rFonts w:ascii="Calibri" w:hAnsi="Calibri" w:cs="Calibri"/>
          <w:i/>
          <w:iCs/>
        </w:rPr>
        <w:t>rf_model.fit(X_train, y_train)</w:t>
      </w:r>
    </w:p>
    <w:p w14:paraId="06F69A58" w14:textId="77777777" w:rsidR="009E17F5" w:rsidRPr="009E17F5" w:rsidRDefault="009E17F5" w:rsidP="009E17F5">
      <w:pPr>
        <w:rPr>
          <w:rFonts w:ascii="Calibri" w:hAnsi="Calibri" w:cs="Calibri"/>
          <w:i/>
          <w:iCs/>
        </w:rPr>
      </w:pPr>
      <w:r w:rsidRPr="009E17F5">
        <w:rPr>
          <w:rFonts w:ascii="Calibri" w:hAnsi="Calibri" w:cs="Calibri"/>
          <w:i/>
          <w:iCs/>
        </w:rPr>
        <w:t># Make predictions on the testing data</w:t>
      </w:r>
    </w:p>
    <w:p w14:paraId="3AC44E5A" w14:textId="6641959E" w:rsidR="009E17F5" w:rsidRPr="009E17F5" w:rsidRDefault="009E17F5" w:rsidP="009E17F5">
      <w:pPr>
        <w:rPr>
          <w:rFonts w:ascii="Calibri" w:hAnsi="Calibri" w:cs="Calibri"/>
          <w:i/>
          <w:iCs/>
        </w:rPr>
      </w:pPr>
      <w:r w:rsidRPr="009E17F5">
        <w:rPr>
          <w:rFonts w:ascii="Calibri" w:hAnsi="Calibri" w:cs="Calibri"/>
          <w:i/>
          <w:iCs/>
        </w:rPr>
        <w:t>y_pred_rf = rf_model.predict(X_test)</w:t>
      </w:r>
    </w:p>
    <w:p w14:paraId="17FE9DA0" w14:textId="77777777" w:rsidR="009E17F5" w:rsidRPr="009E17F5" w:rsidRDefault="009E17F5" w:rsidP="009E17F5">
      <w:pPr>
        <w:rPr>
          <w:rFonts w:ascii="Calibri" w:hAnsi="Calibri" w:cs="Calibri"/>
          <w:i/>
          <w:iCs/>
        </w:rPr>
      </w:pPr>
      <w:r w:rsidRPr="009E17F5">
        <w:rPr>
          <w:rFonts w:ascii="Calibri" w:hAnsi="Calibri" w:cs="Calibri"/>
          <w:i/>
          <w:iCs/>
        </w:rPr>
        <w:t># Evaluate the model using metrics such as MAE and RMSE</w:t>
      </w:r>
    </w:p>
    <w:p w14:paraId="1DF1CF2E" w14:textId="77777777" w:rsidR="009E17F5" w:rsidRPr="009E17F5" w:rsidRDefault="009E17F5" w:rsidP="009E17F5">
      <w:pPr>
        <w:rPr>
          <w:rFonts w:ascii="Calibri" w:hAnsi="Calibri" w:cs="Calibri"/>
          <w:i/>
          <w:iCs/>
        </w:rPr>
      </w:pPr>
      <w:r w:rsidRPr="009E17F5">
        <w:rPr>
          <w:rFonts w:ascii="Calibri" w:hAnsi="Calibri" w:cs="Calibri"/>
          <w:i/>
          <w:iCs/>
        </w:rPr>
        <w:t>mae_rf = calculate_mean_absolute_error(y_test, y_pred_rf)</w:t>
      </w:r>
    </w:p>
    <w:p w14:paraId="558A49ED" w14:textId="7D15AB88" w:rsidR="009E17F5" w:rsidRPr="009E17F5" w:rsidRDefault="009E17F5" w:rsidP="009E17F5">
      <w:pPr>
        <w:rPr>
          <w:rFonts w:ascii="Calibri" w:hAnsi="Calibri" w:cs="Calibri"/>
          <w:i/>
          <w:iCs/>
        </w:rPr>
      </w:pPr>
      <w:r w:rsidRPr="009E17F5">
        <w:rPr>
          <w:rFonts w:ascii="Calibri" w:hAnsi="Calibri" w:cs="Calibri"/>
          <w:i/>
          <w:iCs/>
        </w:rPr>
        <w:t>rmse_rf = calculate_root_mean_squared_error(y_test, y_pred_rf)</w:t>
      </w:r>
    </w:p>
    <w:p w14:paraId="3542DF1E" w14:textId="77777777" w:rsidR="009E17F5" w:rsidRPr="009E17F5" w:rsidRDefault="009E17F5" w:rsidP="009E17F5">
      <w:pPr>
        <w:rPr>
          <w:rFonts w:ascii="Calibri" w:hAnsi="Calibri" w:cs="Calibri"/>
          <w:i/>
          <w:iCs/>
        </w:rPr>
      </w:pPr>
      <w:r w:rsidRPr="009E17F5">
        <w:rPr>
          <w:rFonts w:ascii="Calibri" w:hAnsi="Calibri" w:cs="Calibri"/>
          <w:i/>
          <w:iCs/>
        </w:rPr>
        <w:t># Visualize predicted versus actual TotalTimeStopped_p50 values</w:t>
      </w:r>
    </w:p>
    <w:p w14:paraId="61764974" w14:textId="77777777" w:rsidR="009E17F5" w:rsidRPr="009E17F5" w:rsidRDefault="009E17F5" w:rsidP="009E17F5">
      <w:pPr>
        <w:rPr>
          <w:rFonts w:ascii="Calibri" w:hAnsi="Calibri" w:cs="Calibri"/>
          <w:i/>
          <w:iCs/>
        </w:rPr>
      </w:pPr>
      <w:r w:rsidRPr="009E17F5">
        <w:rPr>
          <w:rFonts w:ascii="Calibri" w:hAnsi="Calibri" w:cs="Calibri"/>
          <w:i/>
          <w:iCs/>
        </w:rPr>
        <w:t>visualize_predictions(y_test, y_pred_rf)</w:t>
      </w:r>
    </w:p>
    <w:p w14:paraId="45632FF2" w14:textId="77777777" w:rsidR="009E17F5" w:rsidRPr="009E17F5" w:rsidRDefault="009E17F5" w:rsidP="009E17F5">
      <w:pPr>
        <w:rPr>
          <w:rFonts w:ascii="Calibri" w:hAnsi="Calibri" w:cs="Calibri"/>
          <w:i/>
          <w:iCs/>
        </w:rPr>
      </w:pPr>
      <w:r w:rsidRPr="009E17F5">
        <w:rPr>
          <w:rFonts w:ascii="Calibri" w:hAnsi="Calibri" w:cs="Calibri"/>
          <w:i/>
          <w:iCs/>
        </w:rPr>
        <w:t># Display the model evaluation results</w:t>
      </w:r>
    </w:p>
    <w:p w14:paraId="09333CD2" w14:textId="77777777" w:rsidR="009E17F5" w:rsidRPr="009E17F5" w:rsidDel="005A5FE0" w:rsidRDefault="009E17F5" w:rsidP="009E17F5">
      <w:pPr>
        <w:rPr>
          <w:del w:id="1759" w:author="kunnu vrma" w:date="2024-05-19T06:28:00Z" w16du:dateUtc="2024-05-19T13:28:00Z"/>
          <w:rFonts w:ascii="Calibri" w:hAnsi="Calibri" w:cs="Calibri"/>
          <w:i/>
          <w:iCs/>
        </w:rPr>
      </w:pPr>
      <w:r w:rsidRPr="009E17F5">
        <w:rPr>
          <w:rFonts w:ascii="Calibri" w:hAnsi="Calibri" w:cs="Calibri"/>
          <w:i/>
          <w:iCs/>
        </w:rPr>
        <w:t>display_evaluation_results(mae_rf, rmse_rf)</w:t>
      </w:r>
    </w:p>
    <w:p w14:paraId="0DB0F8F8" w14:textId="77777777" w:rsidR="009E17F5" w:rsidRPr="009E17F5" w:rsidRDefault="009E17F5" w:rsidP="009E17F5">
      <w:pPr>
        <w:rPr>
          <w:rFonts w:ascii="Calibri" w:hAnsi="Calibri" w:cs="Calibri"/>
          <w:i/>
          <w:iCs/>
        </w:rPr>
      </w:pPr>
      <w:del w:id="1760" w:author="kunnu vrma" w:date="2024-05-19T06:28:00Z" w16du:dateUtc="2024-05-19T13:28:00Z">
        <w:r w:rsidRPr="009E17F5" w:rsidDel="005A5FE0">
          <w:rPr>
            <w:rFonts w:ascii="Calibri" w:hAnsi="Calibri" w:cs="Calibri"/>
            <w:i/>
            <w:iCs/>
          </w:rPr>
          <w:delText>```</w:delText>
        </w:r>
      </w:del>
    </w:p>
    <w:p w14:paraId="2FE351EA" w14:textId="6A26F386" w:rsidR="00CB0B76" w:rsidRPr="00CB0B76" w:rsidRDefault="00CB0B76" w:rsidP="00EC75E0">
      <w:pPr>
        <w:pStyle w:val="Heading4"/>
      </w:pPr>
      <w:r>
        <w:t xml:space="preserve">3. </w:t>
      </w:r>
      <w:r w:rsidRPr="00CB0B76">
        <w:t>Data Cleaning and Preprocessing:</w:t>
      </w:r>
    </w:p>
    <w:p w14:paraId="3ECA427E" w14:textId="77777777" w:rsidR="00CB0B76" w:rsidRPr="00CB0B76" w:rsidRDefault="00CB0B76" w:rsidP="00CB0B76">
      <w:pPr>
        <w:rPr>
          <w:rFonts w:ascii="Calibri" w:hAnsi="Calibri" w:cs="Calibri"/>
        </w:rPr>
      </w:pPr>
      <w:r w:rsidRPr="00CB0B76">
        <w:rPr>
          <w:rFonts w:ascii="Calibri" w:hAnsi="Calibri" w:cs="Calibri"/>
        </w:rPr>
        <w:t>Data cleaning and preprocessing tasks are performed implicitly within the functions like get_weather_data, get_traffic_data, and generate_graphs.</w:t>
      </w:r>
    </w:p>
    <w:p w14:paraId="7065B65C" w14:textId="77777777" w:rsidR="00CB0B76" w:rsidRPr="00CB0B76" w:rsidRDefault="00CB0B76" w:rsidP="00CB0B76">
      <w:pPr>
        <w:rPr>
          <w:rFonts w:ascii="Calibri" w:hAnsi="Calibri" w:cs="Calibri"/>
        </w:rPr>
      </w:pPr>
      <w:r w:rsidRPr="00CB0B76">
        <w:rPr>
          <w:rFonts w:ascii="Calibri" w:hAnsi="Calibri" w:cs="Calibri"/>
        </w:rPr>
        <w:lastRenderedPageBreak/>
        <w:t>These functions handle API requests to fetch weather and traffic data, which may involve data cleaning steps to handle missing or inconsistent data.</w:t>
      </w:r>
    </w:p>
    <w:p w14:paraId="0141995B" w14:textId="0911D86B" w:rsidR="00F935FA" w:rsidRDefault="00CB0B76" w:rsidP="00CB0B76">
      <w:pPr>
        <w:rPr>
          <w:rFonts w:ascii="Calibri" w:hAnsi="Calibri" w:cs="Calibri"/>
        </w:rPr>
      </w:pPr>
      <w:r w:rsidRPr="00CB0B76">
        <w:rPr>
          <w:rFonts w:ascii="Calibri" w:hAnsi="Calibri" w:cs="Calibri"/>
        </w:rPr>
        <w:t>generate_graphs function preprocesses the dataset before generating visualizations, such as selecting relevant columns, grouping data, and calculating correlations.</w:t>
      </w:r>
    </w:p>
    <w:p w14:paraId="43525F5D" w14:textId="77777777" w:rsidR="00CB0B76" w:rsidRDefault="00CB0B76" w:rsidP="00CB0B76">
      <w:pPr>
        <w:rPr>
          <w:rFonts w:ascii="Calibri" w:hAnsi="Calibri" w:cs="Calibri"/>
        </w:rPr>
      </w:pPr>
    </w:p>
    <w:p w14:paraId="3021875B" w14:textId="5E1AC149" w:rsidR="00CB0B76" w:rsidRPr="00CB0B76" w:rsidRDefault="00CB0B76" w:rsidP="00EC75E0">
      <w:pPr>
        <w:pStyle w:val="Heading4"/>
      </w:pPr>
      <w:r>
        <w:t xml:space="preserve">4. </w:t>
      </w:r>
      <w:r w:rsidRPr="00CB0B76">
        <w:t>K-Means Clustering Algorithm (inside generate_graphs function):</w:t>
      </w:r>
    </w:p>
    <w:p w14:paraId="11528C52" w14:textId="77777777" w:rsidR="00CB0B76" w:rsidRPr="00CB0B76" w:rsidRDefault="00CB0B76" w:rsidP="00CB0B76">
      <w:pPr>
        <w:rPr>
          <w:rFonts w:ascii="Calibri" w:hAnsi="Calibri" w:cs="Calibri"/>
        </w:rPr>
      </w:pPr>
      <w:r w:rsidRPr="00CB0B76">
        <w:rPr>
          <w:rFonts w:ascii="Calibri" w:hAnsi="Calibri" w:cs="Calibri"/>
        </w:rPr>
        <w:t>K-Means clustering is used to cluster traffic data points based on their spatial proximity.</w:t>
      </w:r>
    </w:p>
    <w:p w14:paraId="26DDEC99" w14:textId="77777777" w:rsidR="00CB0B76" w:rsidRPr="00CB0B76" w:rsidRDefault="00CB0B76" w:rsidP="00CB0B76">
      <w:pPr>
        <w:rPr>
          <w:rFonts w:ascii="Calibri" w:hAnsi="Calibri" w:cs="Calibri"/>
        </w:rPr>
      </w:pPr>
      <w:r w:rsidRPr="00CB0B76">
        <w:rPr>
          <w:rFonts w:ascii="Calibri" w:hAnsi="Calibri" w:cs="Calibri"/>
        </w:rPr>
        <w:t>The algorithm segments the data into a specified number of clusters (e.g., 100 clusters) by minimizing the within-cluster variance.</w:t>
      </w:r>
    </w:p>
    <w:p w14:paraId="2ACA7603" w14:textId="77777777" w:rsidR="00CB0B76" w:rsidRPr="00CB0B76" w:rsidRDefault="00CB0B76" w:rsidP="00CB0B76">
      <w:pPr>
        <w:rPr>
          <w:rFonts w:ascii="Calibri" w:hAnsi="Calibri" w:cs="Calibri"/>
        </w:rPr>
      </w:pPr>
      <w:r w:rsidRPr="00CB0B76">
        <w:rPr>
          <w:rFonts w:ascii="Calibri" w:hAnsi="Calibri" w:cs="Calibri"/>
        </w:rPr>
        <w:t>After clustering, a Folium map is generated to visualize the clusters on a map of Philadelphia.</w:t>
      </w:r>
    </w:p>
    <w:p w14:paraId="341E0F0E" w14:textId="77777777" w:rsidR="00CB0B76" w:rsidRPr="00CB0B76" w:rsidRDefault="00CB0B76" w:rsidP="00CB0B76">
      <w:pPr>
        <w:rPr>
          <w:rFonts w:ascii="Calibri" w:hAnsi="Calibri" w:cs="Calibri"/>
        </w:rPr>
      </w:pPr>
      <w:r w:rsidRPr="00CB0B76">
        <w:rPr>
          <w:rFonts w:ascii="Calibri" w:hAnsi="Calibri" w:cs="Calibri"/>
        </w:rPr>
        <w:t>Here's a summary of the pseudocode for the additional algorithms:</w:t>
      </w:r>
    </w:p>
    <w:p w14:paraId="00346E3F" w14:textId="77777777" w:rsidR="00CB0B76" w:rsidRPr="00CB0B76" w:rsidRDefault="00CB0B76" w:rsidP="00CB0B76">
      <w:pPr>
        <w:rPr>
          <w:rFonts w:ascii="Calibri" w:hAnsi="Calibri" w:cs="Calibri"/>
        </w:rPr>
      </w:pPr>
    </w:p>
    <w:p w14:paraId="76761869" w14:textId="0C390496" w:rsidR="00CB0B76" w:rsidRPr="00CB0B76" w:rsidRDefault="00CB0B76" w:rsidP="00CB0B76">
      <w:pPr>
        <w:rPr>
          <w:rFonts w:ascii="Calibri" w:hAnsi="Calibri" w:cs="Calibri"/>
        </w:rPr>
      </w:pPr>
      <w:r w:rsidRPr="00CB0B76">
        <w:rPr>
          <w:rFonts w:ascii="Calibri" w:hAnsi="Calibri" w:cs="Calibri"/>
        </w:rPr>
        <w:t>K-Means Clustering Algorithm</w:t>
      </w:r>
      <w:r w:rsidR="00856A12">
        <w:rPr>
          <w:rFonts w:ascii="Calibri" w:hAnsi="Calibri" w:cs="Calibri"/>
        </w:rPr>
        <w:t xml:space="preserve"> (Pseudo code)</w:t>
      </w:r>
      <w:r w:rsidRPr="00CB0B76">
        <w:rPr>
          <w:rFonts w:ascii="Calibri" w:hAnsi="Calibri" w:cs="Calibri"/>
        </w:rPr>
        <w:t>:</w:t>
      </w:r>
    </w:p>
    <w:p w14:paraId="2E232951" w14:textId="77777777" w:rsidR="00CB0B76" w:rsidRPr="00CB0B76" w:rsidRDefault="00CB0B76" w:rsidP="00CB0B76">
      <w:pPr>
        <w:rPr>
          <w:rFonts w:ascii="Calibri" w:hAnsi="Calibri" w:cs="Calibri"/>
          <w:i/>
          <w:iCs/>
        </w:rPr>
      </w:pPr>
      <w:r w:rsidRPr="00CB0B76">
        <w:rPr>
          <w:rFonts w:ascii="Calibri" w:hAnsi="Calibri" w:cs="Calibri"/>
          <w:i/>
          <w:iCs/>
        </w:rPr>
        <w:t># Load the dataset</w:t>
      </w:r>
    </w:p>
    <w:p w14:paraId="6B1E0477" w14:textId="4B51AE23" w:rsidR="00CB0B76" w:rsidRPr="00CB0B76" w:rsidRDefault="00CB0B76" w:rsidP="00CB0B76">
      <w:pPr>
        <w:rPr>
          <w:rFonts w:ascii="Calibri" w:hAnsi="Calibri" w:cs="Calibri"/>
          <w:i/>
          <w:iCs/>
        </w:rPr>
      </w:pPr>
      <w:r w:rsidRPr="00CB0B76">
        <w:rPr>
          <w:rFonts w:ascii="Calibri" w:hAnsi="Calibri" w:cs="Calibri"/>
          <w:i/>
          <w:iCs/>
        </w:rPr>
        <w:t>X = load_dataset()</w:t>
      </w:r>
    </w:p>
    <w:p w14:paraId="799E2E28" w14:textId="77777777" w:rsidR="00CB0B76" w:rsidRPr="00CB0B76" w:rsidRDefault="00CB0B76" w:rsidP="00CB0B76">
      <w:pPr>
        <w:rPr>
          <w:rFonts w:ascii="Calibri" w:hAnsi="Calibri" w:cs="Calibri"/>
          <w:i/>
          <w:iCs/>
        </w:rPr>
      </w:pPr>
      <w:r w:rsidRPr="00CB0B76">
        <w:rPr>
          <w:rFonts w:ascii="Calibri" w:hAnsi="Calibri" w:cs="Calibri"/>
          <w:i/>
          <w:iCs/>
        </w:rPr>
        <w:t># Perform K-means clustering</w:t>
      </w:r>
    </w:p>
    <w:p w14:paraId="445DA825" w14:textId="77777777" w:rsidR="00CB0B76" w:rsidRPr="00CB0B76" w:rsidRDefault="00CB0B76" w:rsidP="00CB0B76">
      <w:pPr>
        <w:rPr>
          <w:rFonts w:ascii="Calibri" w:hAnsi="Calibri" w:cs="Calibri"/>
          <w:i/>
          <w:iCs/>
        </w:rPr>
      </w:pPr>
      <w:r w:rsidRPr="00CB0B76">
        <w:rPr>
          <w:rFonts w:ascii="Calibri" w:hAnsi="Calibri" w:cs="Calibri"/>
          <w:i/>
          <w:iCs/>
        </w:rPr>
        <w:t>kmeans = KMeans(n_clusters=100, random_state=42)</w:t>
      </w:r>
    </w:p>
    <w:p w14:paraId="57E7A2B9" w14:textId="1792426B" w:rsidR="00CB0B76" w:rsidRPr="00CB0B76" w:rsidRDefault="00CB0B76" w:rsidP="00CB0B76">
      <w:pPr>
        <w:rPr>
          <w:rFonts w:ascii="Calibri" w:hAnsi="Calibri" w:cs="Calibri"/>
          <w:i/>
          <w:iCs/>
        </w:rPr>
      </w:pPr>
      <w:r w:rsidRPr="00CB0B76">
        <w:rPr>
          <w:rFonts w:ascii="Calibri" w:hAnsi="Calibri" w:cs="Calibri"/>
          <w:i/>
          <w:iCs/>
        </w:rPr>
        <w:t>cluster_labels = kmeans.fit_predict(X)</w:t>
      </w:r>
    </w:p>
    <w:p w14:paraId="6C5A6B18" w14:textId="77777777" w:rsidR="00CB0B76" w:rsidRPr="00CB0B76" w:rsidRDefault="00CB0B76" w:rsidP="00CB0B76">
      <w:pPr>
        <w:rPr>
          <w:rFonts w:ascii="Calibri" w:hAnsi="Calibri" w:cs="Calibri"/>
          <w:i/>
          <w:iCs/>
        </w:rPr>
      </w:pPr>
      <w:r w:rsidRPr="00CB0B76">
        <w:rPr>
          <w:rFonts w:ascii="Calibri" w:hAnsi="Calibri" w:cs="Calibri"/>
          <w:i/>
          <w:iCs/>
        </w:rPr>
        <w:t># Visualize clusters on a map</w:t>
      </w:r>
    </w:p>
    <w:p w14:paraId="63CB7A64" w14:textId="77777777" w:rsidR="00CB0B76" w:rsidRPr="00CB0B76" w:rsidRDefault="00CB0B76" w:rsidP="00CB0B76">
      <w:pPr>
        <w:rPr>
          <w:rFonts w:ascii="Calibri" w:hAnsi="Calibri" w:cs="Calibri"/>
          <w:i/>
          <w:iCs/>
        </w:rPr>
      </w:pPr>
      <w:r w:rsidRPr="00CB0B76">
        <w:rPr>
          <w:rFonts w:ascii="Calibri" w:hAnsi="Calibri" w:cs="Calibri"/>
          <w:i/>
          <w:iCs/>
        </w:rPr>
        <w:t>generate_folium_map(cluster_labels)</w:t>
      </w:r>
    </w:p>
    <w:p w14:paraId="10234624" w14:textId="77777777" w:rsidR="00CB0B76" w:rsidRDefault="00CB0B76" w:rsidP="00CB0B76">
      <w:pPr>
        <w:rPr>
          <w:rFonts w:ascii="Calibri" w:hAnsi="Calibri" w:cs="Calibri"/>
        </w:rPr>
      </w:pPr>
      <w:r w:rsidRPr="00CB0B76">
        <w:rPr>
          <w:rFonts w:ascii="Calibri" w:hAnsi="Calibri" w:cs="Calibri"/>
        </w:rPr>
        <w:t>These pseudocode snippets outline the steps involved in performing K-Means clustering on the traffic data to identify spatial patterns and visualize the clusters on a map.</w:t>
      </w:r>
    </w:p>
    <w:p w14:paraId="7D9D8FB1" w14:textId="6CA44C1B" w:rsidR="0082129B" w:rsidRDefault="0082129B" w:rsidP="00CB0B76">
      <w:pPr>
        <w:rPr>
          <w:rFonts w:ascii="Calibri" w:hAnsi="Calibri" w:cs="Calibri"/>
        </w:rPr>
      </w:pPr>
      <w:r w:rsidRPr="0082129B">
        <w:rPr>
          <w:rFonts w:ascii="Calibri" w:hAnsi="Calibri" w:cs="Calibri"/>
        </w:rPr>
        <w:t>By leveraging a combination of technologies, development processes, design patterns, and algorithms, the "Traffic Congestion Reduction and Management System" aims to provide actionable insights and effective solutions for managing urban traffic congestion. Through iterative development, user-centric design, and continuous improvement, the project strives to address the complex challenges of traffic management and enhance the overall efficiency and sustainability of transportation systems.</w:t>
      </w:r>
    </w:p>
    <w:p w14:paraId="4C50521A" w14:textId="77777777" w:rsidR="00795595" w:rsidRPr="00CB0B76" w:rsidRDefault="00795595" w:rsidP="00CB0B76">
      <w:pPr>
        <w:rPr>
          <w:rFonts w:ascii="Calibri" w:hAnsi="Calibri" w:cs="Calibri"/>
        </w:rPr>
      </w:pPr>
    </w:p>
    <w:p w14:paraId="133149E7" w14:textId="66E5F246" w:rsidR="00CB0B76" w:rsidRDefault="00795595" w:rsidP="00EC75E0">
      <w:pPr>
        <w:pStyle w:val="Heading2"/>
      </w:pPr>
      <w:bookmarkStart w:id="1761" w:name="_Toc166994178"/>
      <w:bookmarkStart w:id="1762" w:name="_Toc167406623"/>
      <w:r>
        <w:t>2.</w:t>
      </w:r>
      <w:r w:rsidR="00856A12">
        <w:t>10</w:t>
      </w:r>
      <w:r>
        <w:t xml:space="preserve"> </w:t>
      </w:r>
      <w:r w:rsidRPr="00795595">
        <w:t>Implications of the Implementation</w:t>
      </w:r>
      <w:bookmarkEnd w:id="1761"/>
      <w:bookmarkEnd w:id="1762"/>
    </w:p>
    <w:p w14:paraId="5393A291" w14:textId="28E2431D" w:rsidR="00795595" w:rsidRDefault="00795595" w:rsidP="00795595">
      <w:r>
        <w:t xml:space="preserve">This section of the report will </w:t>
      </w:r>
      <w:del w:id="1763" w:author="kunnu vrma" w:date="2024-05-19T16:50:00Z" w16du:dateUtc="2024-05-19T23:50:00Z">
        <w:r w:rsidDel="00730A58">
          <w:delText xml:space="preserve">delve </w:delText>
        </w:r>
      </w:del>
      <w:ins w:id="1764" w:author="kunnu vrma" w:date="2024-05-19T16:50:00Z" w16du:dateUtc="2024-05-19T23:50:00Z">
        <w:r w:rsidR="00730A58">
          <w:t>discuss</w:t>
        </w:r>
        <w:r w:rsidR="00730A58">
          <w:t xml:space="preserve"> </w:t>
        </w:r>
        <w:r w:rsidR="00730A58">
          <w:t>about</w:t>
        </w:r>
      </w:ins>
      <w:del w:id="1765" w:author="kunnu vrma" w:date="2024-05-19T16:50:00Z" w16du:dateUtc="2024-05-19T23:50:00Z">
        <w:r w:rsidDel="00730A58">
          <w:delText>into</w:delText>
        </w:r>
      </w:del>
      <w:r>
        <w:t xml:space="preserve"> </w:t>
      </w:r>
      <w:del w:id="1766" w:author="kunnu vrma" w:date="2024-05-19T16:50:00Z" w16du:dateUtc="2024-05-19T23:50:00Z">
        <w:r w:rsidDel="00730A58">
          <w:delText xml:space="preserve">various </w:delText>
        </w:r>
      </w:del>
      <w:ins w:id="1767" w:author="kunnu vrma" w:date="2024-05-19T16:50:00Z" w16du:dateUtc="2024-05-19T23:50:00Z">
        <w:r w:rsidR="00730A58">
          <w:t>different</w:t>
        </w:r>
        <w:r w:rsidR="00730A58">
          <w:t xml:space="preserve"> </w:t>
        </w:r>
      </w:ins>
      <w:r>
        <w:t>aspects of the implementation, including performance, functionality, security, usability, scalability, maintainability, and associated limitations or challenges. Here's a detailed breakdown:</w:t>
      </w:r>
    </w:p>
    <w:p w14:paraId="796AB991" w14:textId="77777777" w:rsidR="009B5F24" w:rsidRDefault="00795595" w:rsidP="00EC75E0">
      <w:pPr>
        <w:pStyle w:val="Heading3"/>
      </w:pPr>
      <w:bookmarkStart w:id="1768" w:name="_Toc166994179"/>
      <w:bookmarkStart w:id="1769" w:name="_Toc167406624"/>
      <w:r>
        <w:lastRenderedPageBreak/>
        <w:t>Performance:</w:t>
      </w:r>
      <w:bookmarkEnd w:id="1768"/>
      <w:bookmarkEnd w:id="1769"/>
      <w:r w:rsidR="009B5F24">
        <w:t xml:space="preserve"> </w:t>
      </w:r>
    </w:p>
    <w:p w14:paraId="15156527" w14:textId="013114D5" w:rsidR="00795595" w:rsidRDefault="009B5F24" w:rsidP="00795595">
      <w:r w:rsidRPr="009B5F24">
        <w:t xml:space="preserve">By </w:t>
      </w:r>
      <w:del w:id="1770" w:author="kunnu vrma" w:date="2024-05-19T16:55:00Z" w16du:dateUtc="2024-05-19T23:55:00Z">
        <w:r w:rsidRPr="009B5F24" w:rsidDel="00730A58">
          <w:delText>conducting thorough</w:delText>
        </w:r>
      </w:del>
      <w:ins w:id="1771" w:author="kunnu vrma" w:date="2024-05-19T16:55:00Z" w16du:dateUtc="2024-05-19T23:55:00Z">
        <w:r w:rsidR="00730A58">
          <w:t>extensively testing the</w:t>
        </w:r>
      </w:ins>
      <w:r w:rsidRPr="009B5F24">
        <w:t xml:space="preserve"> performance evaluations of API integration, data processing, and graph generation, </w:t>
      </w:r>
      <w:del w:id="1772" w:author="kunnu vrma" w:date="2024-05-19T16:57:00Z" w16du:dateUtc="2024-05-19T23:57:00Z">
        <w:r w:rsidRPr="009B5F24" w:rsidDel="00730A58">
          <w:delText>stakeholders can gain insights into the</w:delText>
        </w:r>
      </w:del>
      <w:ins w:id="1773" w:author="kunnu vrma" w:date="2024-05-19T16:57:00Z" w16du:dateUtc="2024-05-19T23:57:00Z">
        <w:r w:rsidR="00730A58">
          <w:t>better understanding of</w:t>
        </w:r>
      </w:ins>
      <w:r w:rsidRPr="009B5F24">
        <w:t xml:space="preserve"> efficiency, scalability, and potential bottlenecks of the application</w:t>
      </w:r>
      <w:ins w:id="1774" w:author="kunnu vrma" w:date="2024-05-19T16:58:00Z" w16du:dateUtc="2024-05-19T23:58:00Z">
        <w:r w:rsidR="00730A58">
          <w:t xml:space="preserve"> can be obtained</w:t>
        </w:r>
      </w:ins>
      <w:r w:rsidRPr="009B5F24">
        <w:t xml:space="preserve">. This </w:t>
      </w:r>
      <w:del w:id="1775" w:author="kunnu vrma" w:date="2024-05-19T16:59:00Z" w16du:dateUtc="2024-05-19T23:59:00Z">
        <w:r w:rsidRPr="009B5F24" w:rsidDel="00EE027D">
          <w:delText>analysis will inform optimization efforts aimed at improving the overall responsiveness and user experience of the application</w:delText>
        </w:r>
      </w:del>
      <w:ins w:id="1776" w:author="kunnu vrma" w:date="2024-05-19T16:59:00Z" w16du:dateUtc="2024-05-19T23:59:00Z">
        <w:r w:rsidR="00EE027D">
          <w:t xml:space="preserve">will help improve the overall speed and </w:t>
        </w:r>
      </w:ins>
      <w:ins w:id="1777" w:author="kunnu vrma" w:date="2024-05-19T17:00:00Z" w16du:dateUtc="2024-05-20T00:00:00Z">
        <w:r w:rsidR="00EE027D">
          <w:t>user experience of the app</w:t>
        </w:r>
      </w:ins>
      <w:r w:rsidRPr="009B5F24">
        <w:t>.</w:t>
      </w:r>
    </w:p>
    <w:p w14:paraId="1D02B420" w14:textId="003D41BA" w:rsidR="00795595" w:rsidDel="00EE027D" w:rsidRDefault="00795595" w:rsidP="00856A12">
      <w:pPr>
        <w:pStyle w:val="ListParagraph"/>
        <w:numPr>
          <w:ilvl w:val="0"/>
          <w:numId w:val="10"/>
        </w:numPr>
        <w:rPr>
          <w:del w:id="1778" w:author="kunnu vrma" w:date="2024-05-19T17:02:00Z" w16du:dateUtc="2024-05-20T00:02:00Z"/>
        </w:rPr>
      </w:pPr>
      <w:r>
        <w:t xml:space="preserve">API Integration: </w:t>
      </w:r>
      <w:r w:rsidRPr="00795595">
        <w:t xml:space="preserve">The </w:t>
      </w:r>
      <w:del w:id="1779" w:author="kunnu vrma" w:date="2024-05-19T17:01:00Z" w16du:dateUtc="2024-05-20T00:01:00Z">
        <w:r w:rsidRPr="00795595" w:rsidDel="00EE027D">
          <w:delText>code integrates with</w:delText>
        </w:r>
      </w:del>
      <w:ins w:id="1780" w:author="kunnu vrma" w:date="2024-05-19T17:01:00Z" w16du:dateUtc="2024-05-20T00:01:00Z">
        <w:r w:rsidR="00EE027D">
          <w:t>app uses</w:t>
        </w:r>
      </w:ins>
      <w:r w:rsidRPr="00795595">
        <w:t xml:space="preserve"> external APIs such as OpenWeatherMap and Google Maps Distance Matrix API to fetch weather data, real-time traffic data, alternative routes, traffic incidents, and public transit data. Assess </w:t>
      </w:r>
      <w:del w:id="1781" w:author="kunnu vrma" w:date="2024-05-19T17:01:00Z" w16du:dateUtc="2024-05-20T00:01:00Z">
        <w:r w:rsidRPr="00795595" w:rsidDel="00EE027D">
          <w:delText>the performance impact of these API calls on the overall responsiveness of the application</w:delText>
        </w:r>
      </w:del>
      <w:ins w:id="1782" w:author="kunnu vrma" w:date="2024-05-19T17:01:00Z" w16du:dateUtc="2024-05-20T00:01:00Z">
        <w:r w:rsidR="00EE027D">
          <w:t>how the API calls to the third party affects the response t</w:t>
        </w:r>
      </w:ins>
      <w:ins w:id="1783" w:author="kunnu vrma" w:date="2024-05-19T17:02:00Z" w16du:dateUtc="2024-05-20T00:02:00Z">
        <w:r w:rsidR="00EE027D">
          <w:t>ime in the app</w:t>
        </w:r>
      </w:ins>
      <w:r w:rsidRPr="00795595">
        <w:t>.</w:t>
      </w:r>
    </w:p>
    <w:p w14:paraId="6D8FFA6A" w14:textId="6C903A3A" w:rsidR="00795595" w:rsidDel="00EE027D" w:rsidRDefault="00795595" w:rsidP="00EE027D">
      <w:pPr>
        <w:pStyle w:val="ListParagraph"/>
        <w:numPr>
          <w:ilvl w:val="0"/>
          <w:numId w:val="10"/>
        </w:numPr>
        <w:rPr>
          <w:del w:id="1784" w:author="kunnu vrma" w:date="2024-05-19T17:02:00Z" w16du:dateUtc="2024-05-20T00:02:00Z"/>
        </w:rPr>
        <w:pPrChange w:id="1785" w:author="kunnu vrma" w:date="2024-05-19T17:02:00Z" w16du:dateUtc="2024-05-20T00:02:00Z">
          <w:pPr>
            <w:pStyle w:val="ListParagraph"/>
            <w:numPr>
              <w:numId w:val="10"/>
            </w:numPr>
            <w:ind w:hanging="360"/>
          </w:pPr>
        </w:pPrChange>
      </w:pPr>
      <w:del w:id="1786" w:author="kunnu vrma" w:date="2024-05-19T17:02:00Z" w16du:dateUtc="2024-05-20T00:02:00Z">
        <w:r w:rsidDel="00EE027D">
          <w:delText>OpenWeatherMap API: Evaluate the performance impact of fetching weather data from the OpenWeatherMap API. Measure the latency of API requests and responses, considering factors such as network latency and server response time. Assess the reliability and availability of weather data retrieved from the API, accounting for potential downtime or service interruptions.</w:delText>
        </w:r>
      </w:del>
    </w:p>
    <w:p w14:paraId="2A15FB43" w14:textId="7416B82E" w:rsidR="009B5F24" w:rsidRDefault="00795595" w:rsidP="00EE027D">
      <w:pPr>
        <w:pStyle w:val="ListParagraph"/>
        <w:numPr>
          <w:ilvl w:val="0"/>
          <w:numId w:val="10"/>
        </w:numPr>
      </w:pPr>
      <w:del w:id="1787" w:author="kunnu vrma" w:date="2024-05-19T17:02:00Z" w16du:dateUtc="2024-05-20T00:02:00Z">
        <w:r w:rsidDel="00EE027D">
          <w:delText>Google Maps Distance Matrix API: Analyze the performance of fetching real-time traffic data, alternative routes, traffic incidents, and public transit data from the Google Maps Distance Matrix API. Measure the response time for various API endpoints and assess the scalability of API calls to handle concurrent user requests. Evaluate the consistency and accuracy of traffic and transit information retrieved from the API, considering factors like data freshness and relevance.</w:delText>
        </w:r>
      </w:del>
    </w:p>
    <w:p w14:paraId="32E44FD2" w14:textId="16D677EA" w:rsidR="00795595" w:rsidRDefault="00795595" w:rsidP="00856A12">
      <w:pPr>
        <w:pStyle w:val="ListParagraph"/>
        <w:numPr>
          <w:ilvl w:val="0"/>
          <w:numId w:val="10"/>
        </w:numPr>
      </w:pPr>
      <w:r w:rsidRPr="00795595">
        <w:t>Data Processing: Analyze the efficiency of data processing operations, such as parsing JSON responses from API calls, calculating durations, and handling large datasets for generating insights.</w:t>
      </w:r>
      <w:ins w:id="1788" w:author="kunnu vrma" w:date="2024-05-19T17:05:00Z" w16du:dateUtc="2024-05-20T00:05:00Z">
        <w:r w:rsidR="00EE027D">
          <w:t xml:space="preserve"> </w:t>
        </w:r>
      </w:ins>
      <w:moveToRangeStart w:id="1789" w:author="kunnu vrma" w:date="2024-05-19T17:05:00Z" w:name="move167030731"/>
      <w:moveTo w:id="1790" w:author="kunnu vrma" w:date="2024-05-19T17:05:00Z" w16du:dateUtc="2024-05-20T00:05:00Z">
        <w:r w:rsidR="00EE027D">
          <w:t>Measure the memory usage and processing time required to aggregate, filter, and analyze large volumes of data collected over time.</w:t>
        </w:r>
      </w:moveTo>
      <w:moveToRangeEnd w:id="1789"/>
    </w:p>
    <w:p w14:paraId="63F495F9" w14:textId="1ABA13E4" w:rsidR="009B5F24" w:rsidDel="00EE027D" w:rsidRDefault="009B5F24" w:rsidP="00856A12">
      <w:pPr>
        <w:pStyle w:val="ListParagraph"/>
        <w:numPr>
          <w:ilvl w:val="0"/>
          <w:numId w:val="10"/>
        </w:numPr>
        <w:rPr>
          <w:del w:id="1791" w:author="kunnu vrma" w:date="2024-05-19T17:03:00Z" w16du:dateUtc="2024-05-20T00:03:00Z"/>
        </w:rPr>
      </w:pPr>
      <w:del w:id="1792" w:author="kunnu vrma" w:date="2024-05-19T17:03:00Z" w16du:dateUtc="2024-05-20T00:03:00Z">
        <w:r w:rsidDel="00EE027D">
          <w:delText>JSON Parsing: Evaluate the efficiency of parsing JSON responses from API calls using built-in Python libraries or third-party packages. Measure the time taken to extract relevant data fields from JSON payloads and convert them into Python data structures. Assess the memory consumption and CPU utilization during JSON parsing operations, especially when handling large volumes of data.</w:delText>
        </w:r>
      </w:del>
    </w:p>
    <w:p w14:paraId="392A62AD" w14:textId="5F0B4FDD" w:rsidR="009B5F24" w:rsidDel="00EE027D" w:rsidRDefault="009B5F24" w:rsidP="00856A12">
      <w:pPr>
        <w:pStyle w:val="ListParagraph"/>
        <w:numPr>
          <w:ilvl w:val="0"/>
          <w:numId w:val="10"/>
        </w:numPr>
        <w:rPr>
          <w:del w:id="1793" w:author="kunnu vrma" w:date="2024-05-19T17:05:00Z" w16du:dateUtc="2024-05-20T00:05:00Z"/>
        </w:rPr>
      </w:pPr>
      <w:del w:id="1794" w:author="kunnu vrma" w:date="2024-05-19T17:05:00Z" w16du:dateUtc="2024-05-20T00:05:00Z">
        <w:r w:rsidDel="00EE027D">
          <w:delText>Duration Calculation: Analyze the computational complexity of calculating durations, such as travel time and duration in traffic, based on data retrieved from API responses. Evaluate the performance of algorithms used for time calculations and assess their scalability to handle varying input parameters and data formats.</w:delText>
        </w:r>
      </w:del>
    </w:p>
    <w:p w14:paraId="66814C3B" w14:textId="0FCD636B" w:rsidR="00795595" w:rsidDel="00EE027D" w:rsidRDefault="009B5F24" w:rsidP="00856A12">
      <w:pPr>
        <w:pStyle w:val="ListParagraph"/>
        <w:numPr>
          <w:ilvl w:val="0"/>
          <w:numId w:val="10"/>
        </w:numPr>
        <w:rPr>
          <w:del w:id="1795" w:author="kunnu vrma" w:date="2024-05-19T17:05:00Z" w16du:dateUtc="2024-05-20T00:05:00Z"/>
        </w:rPr>
      </w:pPr>
      <w:del w:id="1796" w:author="kunnu vrma" w:date="2024-05-19T17:05:00Z" w16du:dateUtc="2024-05-20T00:05:00Z">
        <w:r w:rsidDel="00EE027D">
          <w:delText xml:space="preserve">Large Dataset Handling: Assess the efficiency of handling large datasets for generating traffic and weather insights. </w:delText>
        </w:r>
      </w:del>
      <w:moveFromRangeStart w:id="1797" w:author="kunnu vrma" w:date="2024-05-19T17:05:00Z" w:name="move167030731"/>
      <w:moveFrom w:id="1798" w:author="kunnu vrma" w:date="2024-05-19T17:05:00Z" w16du:dateUtc="2024-05-20T00:05:00Z">
        <w:del w:id="1799" w:author="kunnu vrma" w:date="2024-05-19T17:05:00Z" w16du:dateUtc="2024-05-20T00:05:00Z">
          <w:r w:rsidDel="00EE027D">
            <w:delText xml:space="preserve">Measure the memory usage and processing time required to aggregate, filter, and analyze large volumes of data collected over time. </w:delText>
          </w:r>
        </w:del>
      </w:moveFrom>
      <w:moveFromRangeEnd w:id="1797"/>
      <w:del w:id="1800" w:author="kunnu vrma" w:date="2024-05-19T17:05:00Z" w16du:dateUtc="2024-05-20T00:05:00Z">
        <w:r w:rsidDel="00EE027D">
          <w:delText>Evaluate the scalability of data processing algorithms to accommodate increasing dataset sizes without compromising performance.</w:delText>
        </w:r>
      </w:del>
    </w:p>
    <w:p w14:paraId="6359C96D" w14:textId="30C5E4B9" w:rsidR="00795595" w:rsidRDefault="00795595" w:rsidP="00856A12">
      <w:pPr>
        <w:pStyle w:val="ListParagraph"/>
        <w:numPr>
          <w:ilvl w:val="0"/>
          <w:numId w:val="10"/>
        </w:numPr>
      </w:pPr>
      <w:r>
        <w:t>Graph Generation: Evaluate the performance of graph generation functions using libraries like Matplotlib, Seaborn, Plotly, and Folium. Consider the time taken to generate various types of graphs and maps based on traffic and weather data.</w:t>
      </w:r>
    </w:p>
    <w:p w14:paraId="24EEB51A" w14:textId="77777777" w:rsidR="009B5F24" w:rsidRDefault="009B5F24" w:rsidP="00856A12">
      <w:pPr>
        <w:pStyle w:val="ListParagraph"/>
        <w:numPr>
          <w:ilvl w:val="0"/>
          <w:numId w:val="10"/>
        </w:numPr>
      </w:pPr>
      <w:r>
        <w:t>Matplotlib and Seaborn: Evaluate the performance of generating static graphs using libraries like Matplotlib and Seaborn. Measure the time taken to plot various types of graphs, such as bar charts, line plots, and histograms, based on traffic and weather data. Assess the memory consumption and CPU usage during graph generation, especially when rendering complex visualizations with large datasets.</w:t>
      </w:r>
    </w:p>
    <w:p w14:paraId="11DD7B46" w14:textId="74A6727F" w:rsidR="009B5F24" w:rsidRDefault="009B5F24" w:rsidP="00856A12">
      <w:pPr>
        <w:pStyle w:val="ListParagraph"/>
        <w:numPr>
          <w:ilvl w:val="0"/>
          <w:numId w:val="10"/>
        </w:numPr>
      </w:pPr>
      <w:r>
        <w:t>Plotly and Folium: Analyze the performance of generating interactive plots and maps using libraries like Plotly and Folium. Measure the time taken to render dynamic visualizations with interactive features, such as zooming, panning, and tooltips. Evaluate the responsiveness of interactive plots and maps to user interactions, considering factors like rendering speed and data loading time.</w:t>
      </w:r>
    </w:p>
    <w:p w14:paraId="5825F174" w14:textId="77777777" w:rsidR="009B5F24" w:rsidRDefault="009B5F24" w:rsidP="009B5F24"/>
    <w:p w14:paraId="0D64498B" w14:textId="0E5DF93F" w:rsidR="00795595" w:rsidRDefault="00795595" w:rsidP="00EC75E0">
      <w:pPr>
        <w:pStyle w:val="Heading3"/>
      </w:pPr>
      <w:bookmarkStart w:id="1801" w:name="_Toc166994180"/>
      <w:bookmarkStart w:id="1802" w:name="_Toc167406625"/>
      <w:r>
        <w:t>Functionality:</w:t>
      </w:r>
      <w:bookmarkEnd w:id="1801"/>
      <w:bookmarkEnd w:id="1802"/>
    </w:p>
    <w:p w14:paraId="0A76BE1C" w14:textId="48FFE196" w:rsidR="009B5F24" w:rsidRDefault="009B5F24" w:rsidP="00795595">
      <w:r w:rsidRPr="009B5F24">
        <w:t xml:space="preserve">By </w:t>
      </w:r>
      <w:ins w:id="1803" w:author="kunnu vrma" w:date="2024-05-19T17:08:00Z" w16du:dateUtc="2024-05-20T00:08:00Z">
        <w:r w:rsidR="00DD6E3D" w:rsidRPr="00DD6E3D">
          <w:t xml:space="preserve">checking how well the app handles weather data, traffic info, and public transit details, </w:t>
        </w:r>
        <w:r w:rsidR="00DD6E3D">
          <w:t xml:space="preserve">it can be </w:t>
        </w:r>
      </w:ins>
      <w:ins w:id="1804" w:author="kunnu vrma" w:date="2024-05-19T17:09:00Z" w16du:dateUtc="2024-05-20T00:09:00Z">
        <w:r w:rsidR="00DD6E3D">
          <w:t>made</w:t>
        </w:r>
      </w:ins>
      <w:ins w:id="1805" w:author="kunnu vrma" w:date="2024-05-19T17:08:00Z" w16du:dateUtc="2024-05-20T00:08:00Z">
        <w:r w:rsidR="00DD6E3D" w:rsidRPr="00DD6E3D">
          <w:t xml:space="preserve"> sure </w:t>
        </w:r>
      </w:ins>
      <w:ins w:id="1806" w:author="kunnu vrma" w:date="2024-05-19T17:09:00Z" w16du:dateUtc="2024-05-20T00:09:00Z">
        <w:r w:rsidR="00DD6E3D">
          <w:t xml:space="preserve">that </w:t>
        </w:r>
      </w:ins>
      <w:ins w:id="1807" w:author="kunnu vrma" w:date="2024-05-19T17:08:00Z" w16du:dateUtc="2024-05-20T00:08:00Z">
        <w:r w:rsidR="00DD6E3D" w:rsidRPr="00DD6E3D">
          <w:t>it meets user needs and helps them plan their trips better.</w:t>
        </w:r>
      </w:ins>
      <w:del w:id="1808" w:author="kunnu vrma" w:date="2024-05-19T17:08:00Z" w16du:dateUtc="2024-05-20T00:08:00Z">
        <w:r w:rsidRPr="009B5F24" w:rsidDel="00DD6E3D">
          <w:delText>conducting thorough functionality assessments of weather data retrieval, traffic insights, and public transit information, stakeholders can ensure that the application meets user expectations and delivers valuable services for planning travel routes and optimizing commute experiences.</w:delText>
        </w:r>
      </w:del>
    </w:p>
    <w:p w14:paraId="5B660135" w14:textId="6DD5190B" w:rsidR="00795595" w:rsidRDefault="00795595" w:rsidP="00856A12">
      <w:pPr>
        <w:pStyle w:val="ListParagraph"/>
        <w:numPr>
          <w:ilvl w:val="0"/>
          <w:numId w:val="11"/>
        </w:numPr>
      </w:pPr>
      <w:r>
        <w:t xml:space="preserve">Weather Data Retrieval: </w:t>
      </w:r>
      <w:del w:id="1809" w:author="kunnu vrma" w:date="2024-05-19T17:09:00Z" w16du:dateUtc="2024-05-20T00:09:00Z">
        <w:r w:rsidDel="00DD6E3D">
          <w:delText>Assess the functionality of fetching weather data based on user-provided city names. Evaluate the accuracy and reliability of weather information retrieved from the OpenWeatherMap API.</w:delText>
        </w:r>
      </w:del>
      <w:ins w:id="1810" w:author="kunnu vrma" w:date="2024-05-19T17:09:00Z" w16du:dateUtc="2024-05-20T00:09:00Z">
        <w:r w:rsidR="00DD6E3D">
          <w:t>Checking how well the app provides the weather data of the particular city using the OpenWeatherMap API</w:t>
        </w:r>
      </w:ins>
      <w:ins w:id="1811" w:author="kunnu vrma" w:date="2024-05-19T17:10:00Z" w16du:dateUtc="2024-05-20T00:10:00Z">
        <w:r w:rsidR="00DD6E3D">
          <w:t>. The data needs to be checked for accuracy and reliability.</w:t>
        </w:r>
      </w:ins>
    </w:p>
    <w:p w14:paraId="7F11BBCB" w14:textId="700B3306" w:rsidR="009B5F24" w:rsidRDefault="009B5F24" w:rsidP="00DD6E3D">
      <w:pPr>
        <w:pStyle w:val="ListParagraph"/>
        <w:pPrChange w:id="1812" w:author="kunnu vrma" w:date="2024-05-19T17:11:00Z" w16du:dateUtc="2024-05-20T00:11:00Z">
          <w:pPr>
            <w:pStyle w:val="ListParagraph"/>
            <w:numPr>
              <w:numId w:val="11"/>
            </w:numPr>
            <w:ind w:hanging="360"/>
          </w:pPr>
        </w:pPrChange>
      </w:pPr>
      <w:del w:id="1813" w:author="kunnu vrma" w:date="2024-05-19T17:11:00Z" w16du:dateUtc="2024-05-20T00:11:00Z">
        <w:r w:rsidDel="00DD6E3D">
          <w:delText xml:space="preserve">Accuracy and Reliability: Evaluate the functionality of fetching weather data from the OpenWeatherMap API based on user-provided city names. </w:delText>
        </w:r>
      </w:del>
      <w:r>
        <w:t xml:space="preserve">Verify the accuracy and reliability of weather information, including temperature, weather conditions, wind speed, humidity, visibility, sunrise time, and sunset time. </w:t>
      </w:r>
      <w:del w:id="1814" w:author="kunnu vrma" w:date="2024-05-19T17:11:00Z" w16du:dateUtc="2024-05-20T00:11:00Z">
        <w:r w:rsidDel="00DD6E3D">
          <w:delText>Conduct comparative analysis against other weather forecasting sources to validate the consistency of weather predictions.</w:delText>
        </w:r>
      </w:del>
    </w:p>
    <w:p w14:paraId="42CE20C8" w14:textId="65D9C91F" w:rsidR="009B5F24" w:rsidRDefault="009B5F24" w:rsidP="00856A12">
      <w:pPr>
        <w:pStyle w:val="ListParagraph"/>
        <w:numPr>
          <w:ilvl w:val="0"/>
          <w:numId w:val="11"/>
        </w:numPr>
      </w:pPr>
      <w:r>
        <w:t xml:space="preserve">Error Handling: </w:t>
      </w:r>
      <w:del w:id="1815" w:author="kunnu vrma" w:date="2024-05-19T17:11:00Z" w16du:dateUtc="2024-05-20T00:11:00Z">
        <w:r w:rsidDel="00DD6E3D">
          <w:delText>Assess the application's ability to handle errors gracefully when fetching weather data. Evaluate error messages and notifications presented to users in case of invalid city names, network connectivity issues, or API service errors. Verify that users receive informative feedback and instructions for resolving errors or updating their input.</w:delText>
        </w:r>
      </w:del>
      <w:ins w:id="1816" w:author="kunnu vrma" w:date="2024-05-19T17:11:00Z" w16du:dateUtc="2024-05-20T00:11:00Z">
        <w:r w:rsidR="00DD6E3D">
          <w:t>Checking how well and gracefully the app handles the errors such as missing inputs by the users, or using wrong inputs to get information related to traffic or w</w:t>
        </w:r>
      </w:ins>
      <w:ins w:id="1817" w:author="kunnu vrma" w:date="2024-05-19T17:12:00Z" w16du:dateUtc="2024-05-20T00:12:00Z">
        <w:r w:rsidR="00DD6E3D">
          <w:t>eather. The app should provide detailed and informative error messages and guide users to enter valid inputs.</w:t>
        </w:r>
      </w:ins>
    </w:p>
    <w:p w14:paraId="7349326E" w14:textId="71439E8F" w:rsidR="00795595" w:rsidRDefault="00795595" w:rsidP="00856A12">
      <w:pPr>
        <w:pStyle w:val="ListParagraph"/>
        <w:numPr>
          <w:ilvl w:val="0"/>
          <w:numId w:val="11"/>
        </w:numPr>
      </w:pPr>
      <w:r>
        <w:t xml:space="preserve">Traffic Insights: </w:t>
      </w:r>
      <w:del w:id="1818" w:author="kunnu vrma" w:date="2024-05-19T17:13:00Z" w16du:dateUtc="2024-05-20T00:13:00Z">
        <w:r w:rsidDel="00DD6E3D">
          <w:delText>Evaluate the functionality of fetching real-time traffic data, alternative routes, and traffic incidents using the Google Maps Distance Matrix API. Verify the correctness and relevance of traffic information presented to users.</w:delText>
        </w:r>
      </w:del>
      <w:ins w:id="1819" w:author="kunnu vrma" w:date="2024-05-19T17:13:00Z" w16du:dateUtc="2024-05-20T00:13:00Z">
        <w:r w:rsidR="00DD6E3D">
          <w:t xml:space="preserve">Checking how accurate the traffic data is obtained when the valid inputs are entered by the user to get the real time traffic data, alternative routes from origin to </w:t>
        </w:r>
        <w:r w:rsidR="00DD6E3D">
          <w:lastRenderedPageBreak/>
          <w:t>destination, traffic i</w:t>
        </w:r>
      </w:ins>
      <w:ins w:id="1820" w:author="kunnu vrma" w:date="2024-05-19T17:14:00Z" w16du:dateUtc="2024-05-20T00:14:00Z">
        <w:r w:rsidR="00DD6E3D">
          <w:t xml:space="preserve">ncidents, and Public transport information. Alternative routes should provide additional information such as </w:t>
        </w:r>
        <w:r w:rsidR="00DD6E3D">
          <w:t>travel time, distance, and traffic conditions</w:t>
        </w:r>
      </w:ins>
      <w:ins w:id="1821" w:author="kunnu vrma" w:date="2024-05-19T17:15:00Z" w16du:dateUtc="2024-05-20T00:15:00Z">
        <w:r w:rsidR="00DD6E3D">
          <w:t xml:space="preserve">. The Public Transport route should be clear and concise with the directions and step by step </w:t>
        </w:r>
      </w:ins>
      <w:ins w:id="1822" w:author="kunnu vrma" w:date="2024-05-19T17:16:00Z" w16du:dateUtc="2024-05-20T00:16:00Z">
        <w:r w:rsidR="00DD6E3D">
          <w:t>instructions,</w:t>
        </w:r>
      </w:ins>
      <w:ins w:id="1823" w:author="kunnu vrma" w:date="2024-05-19T17:15:00Z" w16du:dateUtc="2024-05-20T00:15:00Z">
        <w:r w:rsidR="00DD6E3D">
          <w:t xml:space="preserve"> which makes it easier for </w:t>
        </w:r>
      </w:ins>
      <w:ins w:id="1824" w:author="kunnu vrma" w:date="2024-05-19T17:16:00Z" w16du:dateUtc="2024-05-20T00:16:00Z">
        <w:r w:rsidR="00DD6E3D">
          <w:t>users to follow.</w:t>
        </w:r>
      </w:ins>
    </w:p>
    <w:p w14:paraId="4B5893F1" w14:textId="18A8EF52" w:rsidR="009B5F24" w:rsidDel="00DD6E3D" w:rsidRDefault="009B5F24" w:rsidP="00856A12">
      <w:pPr>
        <w:pStyle w:val="ListParagraph"/>
        <w:numPr>
          <w:ilvl w:val="0"/>
          <w:numId w:val="11"/>
        </w:numPr>
        <w:rPr>
          <w:del w:id="1825" w:author="kunnu vrma" w:date="2024-05-19T17:14:00Z" w16du:dateUtc="2024-05-20T00:14:00Z"/>
        </w:rPr>
      </w:pPr>
      <w:del w:id="1826" w:author="kunnu vrma" w:date="2024-05-19T17:14:00Z" w16du:dateUtc="2024-05-20T00:14:00Z">
        <w:r w:rsidDel="00DD6E3D">
          <w:delText>Real-time Traffic Data: Evaluate the functionality of fetching real-time traffic data from the Google Maps Distance Matrix API. Assess the accuracy and freshness of traffic information, including travel duration, congestion levels, and estimated arrival times. Compare the predicted travel time with actual travel experiences reported by users to validate the reliability of traffic insights.</w:delText>
        </w:r>
      </w:del>
    </w:p>
    <w:p w14:paraId="20306476" w14:textId="72742644" w:rsidR="009B5F24" w:rsidDel="00DD6E3D" w:rsidRDefault="009B5F24" w:rsidP="00856A12">
      <w:pPr>
        <w:pStyle w:val="ListParagraph"/>
        <w:numPr>
          <w:ilvl w:val="0"/>
          <w:numId w:val="11"/>
        </w:numPr>
        <w:rPr>
          <w:del w:id="1827" w:author="kunnu vrma" w:date="2024-05-19T17:14:00Z" w16du:dateUtc="2024-05-20T00:14:00Z"/>
        </w:rPr>
      </w:pPr>
      <w:del w:id="1828" w:author="kunnu vrma" w:date="2024-05-19T17:14:00Z" w16du:dateUtc="2024-05-20T00:14:00Z">
        <w:r w:rsidDel="00DD6E3D">
          <w:delText>Alternative Routes: Analyze the functionality of fetching alternative routes based on user-provided origin and destination addresses. Evaluate the diversity and efficiency of alternative routes presented to users, considering factors such as travel time, distance, and traffic conditions. Verify that users can select preferred routes based on their preferences and constraints.</w:delText>
        </w:r>
      </w:del>
    </w:p>
    <w:p w14:paraId="3DCACAD3" w14:textId="40466657" w:rsidR="009B5F24" w:rsidDel="00DD6E3D" w:rsidRDefault="009B5F24" w:rsidP="00856A12">
      <w:pPr>
        <w:pStyle w:val="ListParagraph"/>
        <w:numPr>
          <w:ilvl w:val="0"/>
          <w:numId w:val="11"/>
        </w:numPr>
        <w:rPr>
          <w:del w:id="1829" w:author="kunnu vrma" w:date="2024-05-19T17:15:00Z" w16du:dateUtc="2024-05-20T00:15:00Z"/>
        </w:rPr>
      </w:pPr>
      <w:del w:id="1830" w:author="kunnu vrma" w:date="2024-05-19T17:15:00Z" w16du:dateUtc="2024-05-20T00:15:00Z">
        <w:r w:rsidDel="00DD6E3D">
          <w:delText>Traffic Incidents: Assess the functionality of fetching traffic incidents near user-specified locations. Evaluate the timeliness and relevance of traffic incident reports, including accidents, road closures, construction zones, and other disruptions. Verify that users receive timely notifications and alerts about potential traffic hazards along their planned routes.</w:delText>
        </w:r>
      </w:del>
    </w:p>
    <w:p w14:paraId="5A20A08B" w14:textId="53D18AD9" w:rsidR="00795595" w:rsidDel="00DD6E3D" w:rsidRDefault="00795595" w:rsidP="00856A12">
      <w:pPr>
        <w:pStyle w:val="ListParagraph"/>
        <w:numPr>
          <w:ilvl w:val="0"/>
          <w:numId w:val="11"/>
        </w:numPr>
        <w:rPr>
          <w:del w:id="1831" w:author="kunnu vrma" w:date="2024-05-19T17:15:00Z" w16du:dateUtc="2024-05-20T00:15:00Z"/>
        </w:rPr>
      </w:pPr>
      <w:del w:id="1832" w:author="kunnu vrma" w:date="2024-05-19T17:15:00Z" w16du:dateUtc="2024-05-20T00:15:00Z">
        <w:r w:rsidDel="00DD6E3D">
          <w:delText>Public Transit Information: Analyze the functionality of fetching public transit data and presenting transit routes to users. Evaluate the usability and comprehensiveness of public transit information retrieved from the Google Maps Directions API.</w:delText>
        </w:r>
      </w:del>
    </w:p>
    <w:p w14:paraId="54695185" w14:textId="2E61DF24" w:rsidR="009B5F24" w:rsidDel="00DD6E3D" w:rsidRDefault="009B5F24" w:rsidP="00856A12">
      <w:pPr>
        <w:pStyle w:val="ListParagraph"/>
        <w:numPr>
          <w:ilvl w:val="0"/>
          <w:numId w:val="11"/>
        </w:numPr>
        <w:rPr>
          <w:del w:id="1833" w:author="kunnu vrma" w:date="2024-05-19T17:15:00Z" w16du:dateUtc="2024-05-20T00:15:00Z"/>
        </w:rPr>
      </w:pPr>
      <w:del w:id="1834" w:author="kunnu vrma" w:date="2024-05-19T17:15:00Z" w16du:dateUtc="2024-05-20T00:15:00Z">
        <w:r w:rsidDel="00DD6E3D">
          <w:delText>Transit Data Retrieval: Analyze the functionality of fetching public transit data from the Google Maps Directions API. Evaluate the comprehensiveness and accuracy of transit information, including transit routes, schedules, fares, and transfer options. Verify that users receive up-to-date and reliable information about available public transit services in their area.</w:delText>
        </w:r>
      </w:del>
    </w:p>
    <w:p w14:paraId="6F731E23" w14:textId="12E34EC7" w:rsidR="009B5F24" w:rsidDel="00DD6E3D" w:rsidRDefault="009B5F24" w:rsidP="00856A12">
      <w:pPr>
        <w:pStyle w:val="ListParagraph"/>
        <w:numPr>
          <w:ilvl w:val="0"/>
          <w:numId w:val="11"/>
        </w:numPr>
        <w:rPr>
          <w:del w:id="1835" w:author="kunnu vrma" w:date="2024-05-19T17:16:00Z" w16du:dateUtc="2024-05-20T00:16:00Z"/>
        </w:rPr>
      </w:pPr>
      <w:del w:id="1836" w:author="kunnu vrma" w:date="2024-05-19T17:16:00Z" w16du:dateUtc="2024-05-20T00:16:00Z">
        <w:r w:rsidDel="00DD6E3D">
          <w:delText>Route Presentation: Evaluate the functionality of presenting transit routes to users in a clear and intuitive manner. Assess the usability of route visualization tools, such as maps, directions, and step-by-step instructions. Verify that users can easily understand and follow transit routes, including walking directions to and from transit stops.</w:delText>
        </w:r>
      </w:del>
    </w:p>
    <w:p w14:paraId="24D2B941" w14:textId="77777777" w:rsidR="009B5F24" w:rsidRDefault="009B5F24" w:rsidP="00795595"/>
    <w:p w14:paraId="30D9000D" w14:textId="4319ADBB" w:rsidR="00795595" w:rsidRDefault="00795595" w:rsidP="00EC75E0">
      <w:pPr>
        <w:pStyle w:val="Heading3"/>
      </w:pPr>
      <w:bookmarkStart w:id="1837" w:name="_Toc166994181"/>
      <w:bookmarkStart w:id="1838" w:name="_Toc167406626"/>
      <w:r>
        <w:t>Security:</w:t>
      </w:r>
      <w:bookmarkEnd w:id="1837"/>
      <w:bookmarkEnd w:id="1838"/>
    </w:p>
    <w:p w14:paraId="07EE72C2" w14:textId="04B3497D" w:rsidR="009F3823" w:rsidRDefault="009F3823" w:rsidP="00795595">
      <w:r w:rsidRPr="009F3823">
        <w:t xml:space="preserve">By </w:t>
      </w:r>
      <w:del w:id="1839" w:author="kunnu vrma" w:date="2024-05-19T17:17:00Z" w16du:dateUtc="2024-05-20T00:17:00Z">
        <w:r w:rsidRPr="009F3823" w:rsidDel="00DD6E3D">
          <w:delText>addressing these security considerations related to API key management and data transmission, stakeholders can enhance the overall security posture of the application and mitigate risks associated with unauthorized access, data breaches, and security vulnerabilities.</w:delText>
        </w:r>
      </w:del>
      <w:ins w:id="1840" w:author="kunnu vrma" w:date="2024-05-19T17:17:00Z" w16du:dateUtc="2024-05-20T00:17:00Z">
        <w:r w:rsidR="00DD6E3D">
          <w:t>focusing on these security measures, the app can be more secure and reduce the chances of unauthorized access, data breaches, and other security related problems</w:t>
        </w:r>
      </w:ins>
    </w:p>
    <w:p w14:paraId="0FE3CB37" w14:textId="6B57E34E" w:rsidR="00795595" w:rsidRDefault="00795595" w:rsidP="00856A12">
      <w:pPr>
        <w:pStyle w:val="ListParagraph"/>
        <w:numPr>
          <w:ilvl w:val="0"/>
          <w:numId w:val="12"/>
        </w:numPr>
      </w:pPr>
      <w:r>
        <w:t xml:space="preserve">API Key Management: </w:t>
      </w:r>
      <w:ins w:id="1841" w:author="kunnu vrma" w:date="2024-05-19T17:18:00Z" w16du:dateUtc="2024-05-20T00:18:00Z">
        <w:r w:rsidR="00AB32FC">
          <w:t>T</w:t>
        </w:r>
        <w:r w:rsidR="00DD6E3D" w:rsidRPr="00DD6E3D">
          <w:t>he app</w:t>
        </w:r>
        <w:r w:rsidR="00AB32FC">
          <w:t xml:space="preserve"> should</w:t>
        </w:r>
        <w:r w:rsidR="00DD6E3D" w:rsidRPr="00DD6E3D">
          <w:t xml:space="preserve"> </w:t>
        </w:r>
        <w:r w:rsidR="00AB32FC">
          <w:t xml:space="preserve">securely </w:t>
        </w:r>
        <w:r w:rsidR="00DD6E3D" w:rsidRPr="00DD6E3D">
          <w:t>manage API keys for services like OpenWeatherMap and Google Maps. It's important to keep these keys safe to prevent unauthorized access or misuse.</w:t>
        </w:r>
      </w:ins>
      <w:ins w:id="1842" w:author="kunnu vrma" w:date="2024-05-19T17:19:00Z" w16du:dateUtc="2024-05-20T00:19:00Z">
        <w:r w:rsidR="00AB32FC">
          <w:t xml:space="preserve"> Adding Restrictions to these APIs from the source is a great first step to follow.</w:t>
        </w:r>
      </w:ins>
      <w:del w:id="1843" w:author="kunnu vrma" w:date="2024-05-19T17:18:00Z" w16du:dateUtc="2024-05-20T00:18:00Z">
        <w:r w:rsidDel="00DD6E3D">
          <w:delText>Assess the security of API key management for accessing external services like OpenWeatherMap and Google Maps APIs. Ensure that sensitive API keys are securely stored and managed to prevent unauthorized access or misuse.</w:delText>
        </w:r>
      </w:del>
    </w:p>
    <w:p w14:paraId="4DB56CCF" w14:textId="68C88601" w:rsidR="009F3823" w:rsidRDefault="009F3823" w:rsidP="00856A12">
      <w:pPr>
        <w:pStyle w:val="ListParagraph"/>
        <w:numPr>
          <w:ilvl w:val="0"/>
          <w:numId w:val="12"/>
        </w:numPr>
      </w:pPr>
      <w:r>
        <w:t xml:space="preserve">Secure Storage: </w:t>
      </w:r>
      <w:del w:id="1844" w:author="kunnu vrma" w:date="2024-05-19T17:19:00Z" w16du:dateUtc="2024-05-20T00:19:00Z">
        <w:r w:rsidDel="00AB32FC">
          <w:delText xml:space="preserve">Assess how API keys for services like OpenWeatherMap and Google Maps APIs are managed within the application. </w:delText>
        </w:r>
      </w:del>
      <w:r>
        <w:t>Verify that sensitive information, such as API keys, is securely stored and not directly exposed in the source code or configuration files</w:t>
      </w:r>
      <w:del w:id="1845" w:author="kunnu vrma" w:date="2024-05-19T17:20:00Z" w16du:dateUtc="2024-05-20T00:20:00Z">
        <w:r w:rsidDel="00AB32FC">
          <w:delText>. Utilize secure methods for storing sensitive information, such as environment variables, configuration files with restricted access, or secure key management services.</w:delText>
        </w:r>
      </w:del>
    </w:p>
    <w:p w14:paraId="441C198A" w14:textId="09FAD6B6" w:rsidR="009F3823" w:rsidDel="00AB32FC" w:rsidRDefault="009F3823" w:rsidP="00856A12">
      <w:pPr>
        <w:pStyle w:val="ListParagraph"/>
        <w:numPr>
          <w:ilvl w:val="0"/>
          <w:numId w:val="12"/>
        </w:numPr>
        <w:rPr>
          <w:del w:id="1846" w:author="kunnu vrma" w:date="2024-05-19T17:20:00Z" w16du:dateUtc="2024-05-20T00:20:00Z"/>
        </w:rPr>
      </w:pPr>
      <w:del w:id="1847" w:author="kunnu vrma" w:date="2024-05-19T17:20:00Z" w16du:dateUtc="2024-05-20T00:20:00Z">
        <w:r w:rsidDel="00AB32FC">
          <w:delText>Access Control: Evaluate the access control mechanisms implemented for managing API keys. Ensure that only authorized personnel or components have access to API keys and that access permissions are strictly enforced. Implement role-based access control (RBAC) or similar mechanisms to restrict access to sensitive resources based on user roles and privileges.</w:delText>
        </w:r>
      </w:del>
    </w:p>
    <w:p w14:paraId="6D8D53DC" w14:textId="050CA2E5" w:rsidR="009F3823" w:rsidDel="00AB32FC" w:rsidRDefault="009F3823" w:rsidP="00AB32FC">
      <w:pPr>
        <w:pStyle w:val="ListParagraph"/>
        <w:numPr>
          <w:ilvl w:val="0"/>
          <w:numId w:val="12"/>
        </w:numPr>
        <w:rPr>
          <w:del w:id="1848" w:author="kunnu vrma" w:date="2024-05-19T17:20:00Z" w16du:dateUtc="2024-05-20T00:20:00Z"/>
        </w:rPr>
      </w:pPr>
      <w:r>
        <w:t>Key Rotation: Assess the key rotation practices for API keys to mitigate the risk of key exposure and unauthorized access. Implement periodic key rotation procedures to generate new API keys and revoke old keys. Ensure that key rotation processes are automated, auditable, and well-documented to maintain security hygiene.</w:t>
      </w:r>
    </w:p>
    <w:p w14:paraId="281C7592" w14:textId="77777777" w:rsidR="00AB32FC" w:rsidRDefault="00AB32FC" w:rsidP="00856A12">
      <w:pPr>
        <w:pStyle w:val="ListParagraph"/>
        <w:numPr>
          <w:ilvl w:val="0"/>
          <w:numId w:val="12"/>
        </w:numPr>
        <w:rPr>
          <w:ins w:id="1849" w:author="kunnu vrma" w:date="2024-05-19T17:20:00Z" w16du:dateUtc="2024-05-20T00:20:00Z"/>
        </w:rPr>
      </w:pPr>
    </w:p>
    <w:p w14:paraId="30F7C450" w14:textId="15CF0588" w:rsidR="00795595" w:rsidDel="00AB32FC" w:rsidRDefault="00795595" w:rsidP="00AB32FC">
      <w:pPr>
        <w:pStyle w:val="ListParagraph"/>
        <w:rPr>
          <w:del w:id="1850" w:author="kunnu vrma" w:date="2024-05-19T17:20:00Z" w16du:dateUtc="2024-05-20T00:20:00Z"/>
        </w:rPr>
        <w:pPrChange w:id="1851" w:author="kunnu vrma" w:date="2024-05-19T17:20:00Z" w16du:dateUtc="2024-05-20T00:20:00Z">
          <w:pPr>
            <w:pStyle w:val="ListParagraph"/>
            <w:numPr>
              <w:numId w:val="12"/>
            </w:numPr>
            <w:ind w:hanging="360"/>
          </w:pPr>
        </w:pPrChange>
      </w:pPr>
      <w:del w:id="1852" w:author="kunnu vrma" w:date="2024-05-19T17:20:00Z" w16du:dateUtc="2024-05-20T00:20:00Z">
        <w:r w:rsidDel="00AB32FC">
          <w:delText>Data Transmission: Evaluate the security of data transmission between the application server and external APIs. Ensure that HTTPS protocols are used to encrypt data during transit to protect against eavesdropping and tampering.</w:delText>
        </w:r>
      </w:del>
    </w:p>
    <w:p w14:paraId="3726EAC1" w14:textId="77777777" w:rsidR="009F3823" w:rsidRDefault="009F3823" w:rsidP="00AB32FC">
      <w:pPr>
        <w:pStyle w:val="ListParagraph"/>
        <w:pPrChange w:id="1853" w:author="kunnu vrma" w:date="2024-05-19T17:20:00Z" w16du:dateUtc="2024-05-20T00:20:00Z">
          <w:pPr/>
        </w:pPrChange>
      </w:pPr>
    </w:p>
    <w:p w14:paraId="53462906" w14:textId="10967301" w:rsidR="002B500B" w:rsidRDefault="00795595" w:rsidP="00EC75E0">
      <w:pPr>
        <w:pStyle w:val="Heading3"/>
      </w:pPr>
      <w:bookmarkStart w:id="1854" w:name="_Toc166994182"/>
      <w:bookmarkStart w:id="1855" w:name="_Toc167406627"/>
      <w:r>
        <w:t>Usability</w:t>
      </w:r>
      <w:r w:rsidR="002B500B">
        <w:t>:</w:t>
      </w:r>
      <w:bookmarkEnd w:id="1854"/>
      <w:bookmarkEnd w:id="1855"/>
    </w:p>
    <w:p w14:paraId="3CC316C3" w14:textId="56A0E0AB" w:rsidR="00795595" w:rsidRDefault="009F3823" w:rsidP="00795595">
      <w:r w:rsidRPr="009F3823">
        <w:t xml:space="preserve">By focusing on usability aspects such as user interface design, accessibility, and error handling, </w:t>
      </w:r>
      <w:del w:id="1856" w:author="kunnu vrma" w:date="2024-05-19T17:40:00Z" w16du:dateUtc="2024-05-20T00:40:00Z">
        <w:r w:rsidRPr="009F3823" w:rsidDel="00A86191">
          <w:delText xml:space="preserve">stakeholders </w:delText>
        </w:r>
      </w:del>
      <w:ins w:id="1857" w:author="kunnu vrma" w:date="2024-05-19T17:41:00Z" w16du:dateUtc="2024-05-20T00:41:00Z">
        <w:r w:rsidR="00A86191">
          <w:t>it</w:t>
        </w:r>
      </w:ins>
      <w:ins w:id="1858" w:author="kunnu vrma" w:date="2024-05-19T17:40:00Z" w16du:dateUtc="2024-05-20T00:40:00Z">
        <w:r w:rsidR="00A86191" w:rsidRPr="009F3823">
          <w:t xml:space="preserve"> </w:t>
        </w:r>
      </w:ins>
      <w:r w:rsidRPr="009F3823">
        <w:t>can enhance the overall user experience of the web application and improve user satisfaction, engagement, and retention. Conducting usability testing with representative users can provide valuable insights into usability issues and opportunities for improvement.</w:t>
      </w:r>
    </w:p>
    <w:p w14:paraId="234D1B9F" w14:textId="66B1784A" w:rsidR="00795595" w:rsidRDefault="00795595" w:rsidP="002B500B">
      <w:pPr>
        <w:pStyle w:val="ListParagraph"/>
        <w:numPr>
          <w:ilvl w:val="0"/>
          <w:numId w:val="13"/>
        </w:numPr>
      </w:pPr>
      <w:r>
        <w:t xml:space="preserve">User Interface: </w:t>
      </w:r>
      <w:ins w:id="1859" w:author="kunnu vrma" w:date="2024-05-19T17:41:00Z" w16du:dateUtc="2024-05-20T00:41:00Z">
        <w:r w:rsidR="00A86191" w:rsidRPr="00A86191">
          <w:t>Check how easy the web app interface is to use with Flask templates. Make sure users can easily get traffic and weather info.</w:t>
        </w:r>
      </w:ins>
      <w:del w:id="1860" w:author="kunnu vrma" w:date="2024-05-19T17:41:00Z" w16du:dateUtc="2024-05-20T00:41:00Z">
        <w:r w:rsidDel="00A86191">
          <w:delText>Evaluate the usability of the web application interface provided by Flask templates. Assess the clarity, intuitiveness, and accessibility of user interactions for fetching traffic and weather insights</w:delText>
        </w:r>
      </w:del>
      <w:del w:id="1861" w:author="kunnu vrma" w:date="2024-05-19T17:42:00Z" w16du:dateUtc="2024-05-20T00:42:00Z">
        <w:r w:rsidDel="00A86191">
          <w:delText>.</w:delText>
        </w:r>
      </w:del>
    </w:p>
    <w:p w14:paraId="5042DCD2" w14:textId="0880CE4C" w:rsidR="009F3823" w:rsidRDefault="009F3823" w:rsidP="002B500B">
      <w:pPr>
        <w:pStyle w:val="ListParagraph"/>
        <w:numPr>
          <w:ilvl w:val="0"/>
          <w:numId w:val="13"/>
        </w:numPr>
      </w:pPr>
      <w:r>
        <w:t xml:space="preserve">Clarity and Intuitiveness: </w:t>
      </w:r>
      <w:ins w:id="1862" w:author="kunnu vrma" w:date="2024-05-19T17:42:00Z" w16du:dateUtc="2024-05-20T00:42:00Z">
        <w:r w:rsidR="00A86191" w:rsidRPr="00A86191">
          <w:t>Look at how clear and easy the interface is. Check the layout, design, and organization of forms, buttons, and menus. The interface should be simple</w:t>
        </w:r>
        <w:r w:rsidR="00A86191">
          <w:t>, easy to follow</w:t>
        </w:r>
        <w:r w:rsidR="00A86191" w:rsidRPr="00A86191">
          <w:t xml:space="preserve"> and </w:t>
        </w:r>
        <w:r w:rsidR="00A86191">
          <w:t>sho</w:t>
        </w:r>
      </w:ins>
      <w:ins w:id="1863" w:author="kunnu vrma" w:date="2024-05-19T17:43:00Z" w16du:dateUtc="2024-05-20T00:43:00Z">
        <w:r w:rsidR="00A86191">
          <w:t xml:space="preserve">uld </w:t>
        </w:r>
      </w:ins>
      <w:ins w:id="1864" w:author="kunnu vrma" w:date="2024-05-19T17:42:00Z" w16du:dateUtc="2024-05-20T00:42:00Z">
        <w:r w:rsidR="00A86191" w:rsidRPr="00A86191">
          <w:t>work well on different devices and screen sizes.</w:t>
        </w:r>
      </w:ins>
      <w:del w:id="1865" w:author="kunnu vrma" w:date="2024-05-19T17:42:00Z" w16du:dateUtc="2024-05-20T00:42:00Z">
        <w:r w:rsidDel="00A86191">
          <w:delText>Evaluate the clarity and intuitiveness of the web application interface provided by Flask templates. Assess the layout, design, and organization of elements such as input forms, buttons, and navigation menus. Ensure that the interface follows established UX/UI design principles to provide a seamless and intuitive user experience. Consider factors such as visual hierarchy, consistency, and responsiveness to different screen sizes and devices</w:delText>
        </w:r>
      </w:del>
      <w:r>
        <w:t>.</w:t>
      </w:r>
    </w:p>
    <w:p w14:paraId="475EF489" w14:textId="597BA27E" w:rsidR="009F3823" w:rsidDel="00A86191" w:rsidRDefault="009F3823" w:rsidP="002B500B">
      <w:pPr>
        <w:pStyle w:val="ListParagraph"/>
        <w:numPr>
          <w:ilvl w:val="0"/>
          <w:numId w:val="13"/>
        </w:numPr>
        <w:rPr>
          <w:del w:id="1866" w:author="kunnu vrma" w:date="2024-05-19T17:43:00Z" w16du:dateUtc="2024-05-20T00:43:00Z"/>
        </w:rPr>
      </w:pPr>
      <w:del w:id="1867" w:author="kunnu vrma" w:date="2024-05-19T17:43:00Z" w16du:dateUtc="2024-05-20T00:43:00Z">
        <w:r w:rsidDel="00A86191">
          <w:delText>Accessibility: Analyze the accessibility features implemented in the web application interface to ensure inclusivity for users with disabilities. Verify compliance with accessibility standards, such as Web Content Accessibility Guidelines (WCAG), to enhance accessibility features such as keyboard navigation, screen reader compatibility, and alternative text for images. Conduct usability testing with assistive technologies and users with disabilities to identify and address any usability barriers or accessibility issues.</w:delText>
        </w:r>
      </w:del>
    </w:p>
    <w:p w14:paraId="60296200" w14:textId="4BC3C0D8" w:rsidR="00795595" w:rsidRDefault="00795595" w:rsidP="002B500B">
      <w:pPr>
        <w:pStyle w:val="ListParagraph"/>
        <w:numPr>
          <w:ilvl w:val="0"/>
          <w:numId w:val="13"/>
        </w:numPr>
      </w:pPr>
      <w:r>
        <w:t xml:space="preserve">Error Handling: </w:t>
      </w:r>
      <w:ins w:id="1868" w:author="kunnu vrma" w:date="2024-05-19T17:43:00Z" w16du:dateUtc="2024-05-20T00:43:00Z">
        <w:r w:rsidR="00A86191" w:rsidRPr="00A86191">
          <w:t>Make sure the app handles errors well and tells users when something goes wrong</w:t>
        </w:r>
      </w:ins>
      <w:del w:id="1869" w:author="kunnu vrma" w:date="2024-05-19T17:43:00Z" w16du:dateUtc="2024-05-20T00:43:00Z">
        <w:r w:rsidDel="00A86191">
          <w:delText>Analyze the effectiveness of error handling mechanisms for notifying users about invalid inputs, failed API requests, or other errors encountered during data retrieval and processing.</w:delText>
        </w:r>
      </w:del>
    </w:p>
    <w:p w14:paraId="75C51EE4" w14:textId="77777777" w:rsidR="00A86191" w:rsidRDefault="00A86191" w:rsidP="00A86191">
      <w:pPr>
        <w:pStyle w:val="ListParagraph"/>
        <w:numPr>
          <w:ilvl w:val="0"/>
          <w:numId w:val="13"/>
        </w:numPr>
        <w:rPr>
          <w:ins w:id="1870" w:author="kunnu vrma" w:date="2024-05-19T17:44:00Z" w16du:dateUtc="2024-05-20T00:44:00Z"/>
        </w:rPr>
      </w:pPr>
      <w:ins w:id="1871" w:author="kunnu vrma" w:date="2024-05-19T17:44:00Z" w16du:dateUtc="2024-05-20T00:44:00Z">
        <w:r>
          <w:t>Input Validation: Check if the app properly validates user inputs like city names and addresses. Show clear error messages to help users fix their mistakes.</w:t>
        </w:r>
      </w:ins>
    </w:p>
    <w:p w14:paraId="263F050B" w14:textId="2611054B" w:rsidR="00A86191" w:rsidRDefault="00A86191" w:rsidP="00A86191">
      <w:pPr>
        <w:pStyle w:val="ListParagraph"/>
        <w:numPr>
          <w:ilvl w:val="0"/>
          <w:numId w:val="13"/>
        </w:numPr>
        <w:rPr>
          <w:ins w:id="1872" w:author="kunnu vrma" w:date="2024-05-19T17:44:00Z" w16du:dateUtc="2024-05-20T00:44:00Z"/>
        </w:rPr>
      </w:pPr>
      <w:ins w:id="1873" w:author="kunnu vrma" w:date="2024-05-19T17:44:00Z" w16du:dateUtc="2024-05-20T00:44:00Z">
        <w:r>
          <w:t xml:space="preserve">API Error Handling: Ensure </w:t>
        </w:r>
        <w:r>
          <w:t xml:space="preserve">that </w:t>
        </w:r>
        <w:r>
          <w:t xml:space="preserve">the app handles API errors smoothly, like server errors or network issues. Give users clear error messages and log details for </w:t>
        </w:r>
        <w:r>
          <w:t>entering valid and correct inputs for desired results</w:t>
        </w:r>
        <w:r>
          <w:t>.</w:t>
        </w:r>
      </w:ins>
    </w:p>
    <w:p w14:paraId="5AB14658" w14:textId="77777777" w:rsidR="00A86191" w:rsidRDefault="00A86191" w:rsidP="00A86191">
      <w:pPr>
        <w:pStyle w:val="ListParagraph"/>
        <w:numPr>
          <w:ilvl w:val="0"/>
          <w:numId w:val="13"/>
        </w:numPr>
        <w:rPr>
          <w:ins w:id="1874" w:author="kunnu vrma" w:date="2024-05-19T17:44:00Z" w16du:dateUtc="2024-05-20T00:44:00Z"/>
        </w:rPr>
      </w:pPr>
      <w:ins w:id="1875" w:author="kunnu vrma" w:date="2024-05-19T17:44:00Z" w16du:dateUtc="2024-05-20T00:44:00Z">
        <w:r>
          <w:t>Feedback Mechanisms: Provide real-time feedback to users, like loading indicators or success/error messages, to show the status of their requests. Make sure the feedback is clear and helpful.</w:t>
        </w:r>
      </w:ins>
    </w:p>
    <w:p w14:paraId="7A6583EA" w14:textId="7CC03BDA" w:rsidR="009F3823" w:rsidDel="00A86191" w:rsidRDefault="009F3823" w:rsidP="002B500B">
      <w:pPr>
        <w:pStyle w:val="ListParagraph"/>
        <w:numPr>
          <w:ilvl w:val="0"/>
          <w:numId w:val="13"/>
        </w:numPr>
        <w:rPr>
          <w:del w:id="1876" w:author="kunnu vrma" w:date="2024-05-19T17:44:00Z" w16du:dateUtc="2024-05-20T00:44:00Z"/>
        </w:rPr>
      </w:pPr>
      <w:del w:id="1877" w:author="kunnu vrma" w:date="2024-05-19T17:44:00Z" w16du:dateUtc="2024-05-20T00:44:00Z">
        <w:r w:rsidDel="00A86191">
          <w:lastRenderedPageBreak/>
          <w:delText>Input Validation: Evaluate the effectiveness of input validation mechanisms for detecting and handling invalid user inputs. Verify that the application validates user inputs, such as city names, origin-destination addresses, and desired arrival times, to prevent submission of invalid or malicious data. Provide clear and descriptive error messages to users indicating the nature of the input error and instructions for correcting it.</w:delText>
        </w:r>
      </w:del>
    </w:p>
    <w:p w14:paraId="2382B2C7" w14:textId="187904F6" w:rsidR="009F3823" w:rsidDel="00A86191" w:rsidRDefault="009F3823" w:rsidP="002B500B">
      <w:pPr>
        <w:pStyle w:val="ListParagraph"/>
        <w:numPr>
          <w:ilvl w:val="0"/>
          <w:numId w:val="13"/>
        </w:numPr>
        <w:rPr>
          <w:del w:id="1878" w:author="kunnu vrma" w:date="2024-05-19T17:44:00Z" w16du:dateUtc="2024-05-20T00:44:00Z"/>
        </w:rPr>
      </w:pPr>
      <w:del w:id="1879" w:author="kunnu vrma" w:date="2024-05-19T17:44:00Z" w16du:dateUtc="2024-05-20T00:44:00Z">
        <w:r w:rsidDel="00A86191">
          <w:delText>API Error Handling: Analyze the error handling mechanisms implemented for handling API errors, network failures, and other technical issues encountered during data retrieval from external APIs. Ensure that the application gracefully handles API errors, such as HTTP status codes indicating server errors, rate limiting, or authentication failures. Provide informative error messages to users and log detailed error information for debugging and troubleshooting purposes.</w:delText>
        </w:r>
      </w:del>
    </w:p>
    <w:p w14:paraId="68073FC4" w14:textId="3500DAAF" w:rsidR="009F3823" w:rsidDel="00A86191" w:rsidRDefault="009F3823" w:rsidP="002B500B">
      <w:pPr>
        <w:pStyle w:val="ListParagraph"/>
        <w:numPr>
          <w:ilvl w:val="0"/>
          <w:numId w:val="13"/>
        </w:numPr>
        <w:rPr>
          <w:del w:id="1880" w:author="kunnu vrma" w:date="2024-05-19T17:44:00Z" w16du:dateUtc="2024-05-20T00:44:00Z"/>
        </w:rPr>
      </w:pPr>
      <w:del w:id="1881" w:author="kunnu vrma" w:date="2024-05-19T17:44:00Z" w16du:dateUtc="2024-05-20T00:44:00Z">
        <w:r w:rsidDel="00A86191">
          <w:delText>Feedback Mechanisms: Assess the feedback mechanisms implemented to notify users about the status of their requests and actions. Provide real-time feedback to users, such as loading indicators, progress bars, or success/error messages, to indicate the progress and outcome of API requests and data processing operations. Ensure that feedback messages are clear, concise, and contextually relevant to help users understand the system's response and take appropriate actions.</w:delText>
        </w:r>
      </w:del>
    </w:p>
    <w:p w14:paraId="113F058D" w14:textId="77777777" w:rsidR="009F3823" w:rsidRDefault="009F3823" w:rsidP="00795595"/>
    <w:p w14:paraId="04A63C9B" w14:textId="08BE5ED9" w:rsidR="00795595" w:rsidRDefault="00795595" w:rsidP="00EC75E0">
      <w:pPr>
        <w:pStyle w:val="Heading3"/>
      </w:pPr>
      <w:bookmarkStart w:id="1882" w:name="_Toc166994183"/>
      <w:bookmarkStart w:id="1883" w:name="_Toc167406628"/>
      <w:r>
        <w:t>Scalability and Maintainability:</w:t>
      </w:r>
      <w:bookmarkEnd w:id="1882"/>
      <w:bookmarkEnd w:id="1883"/>
    </w:p>
    <w:p w14:paraId="061424C0" w14:textId="787D5D07" w:rsidR="009F3823" w:rsidRDefault="009F3823" w:rsidP="009F3823">
      <w:r w:rsidRPr="009F3823">
        <w:t xml:space="preserve">By focusing on scalability and maintainability aspects such as code structure, modularity, readability, and data handling, stakeholders can ensure that the Flask application remains flexible, robust, and scalable to meet evolving requirements and handle increasing volumes of traffic and weather data effectively. </w:t>
      </w:r>
      <w:del w:id="1884" w:author="kunnu vrma" w:date="2024-05-19T17:46:00Z" w16du:dateUtc="2024-05-20T00:46:00Z">
        <w:r w:rsidRPr="009F3823" w:rsidDel="00A86191">
          <w:delText>Regular code reviews, refactoring, and performance tuning can help maintain the codebase's quality and agility over time.</w:delText>
        </w:r>
      </w:del>
    </w:p>
    <w:p w14:paraId="10B73204" w14:textId="77777777" w:rsidR="00A86191" w:rsidRPr="00A86191" w:rsidRDefault="00A86191" w:rsidP="00776F85">
      <w:pPr>
        <w:pStyle w:val="ListParagraph"/>
        <w:numPr>
          <w:ilvl w:val="0"/>
          <w:numId w:val="30"/>
        </w:numPr>
        <w:rPr>
          <w:ins w:id="1885" w:author="kunnu vrma" w:date="2024-05-19T17:47:00Z" w16du:dateUtc="2024-05-20T00:47:00Z"/>
        </w:rPr>
        <w:pPrChange w:id="1886" w:author="kunnu vrma" w:date="2024-05-19T18:26:00Z" w16du:dateUtc="2024-05-20T01:26:00Z">
          <w:pPr/>
        </w:pPrChange>
      </w:pPr>
      <w:ins w:id="1887" w:author="kunnu vrma" w:date="2024-05-19T17:47:00Z" w16du:dateUtc="2024-05-20T00:47:00Z">
        <w:r w:rsidRPr="00A86191">
          <w:t>Code Structure: Look at how the Flask app's code is organized. Make sure it’s easy to read, update, and add new features without breaking anything.</w:t>
        </w:r>
      </w:ins>
    </w:p>
    <w:p w14:paraId="5F066B04" w14:textId="77777777" w:rsidR="00A86191" w:rsidRPr="00A86191" w:rsidRDefault="00A86191" w:rsidP="00776F85">
      <w:pPr>
        <w:pStyle w:val="ListParagraph"/>
        <w:numPr>
          <w:ilvl w:val="0"/>
          <w:numId w:val="30"/>
        </w:numPr>
        <w:rPr>
          <w:ins w:id="1888" w:author="kunnu vrma" w:date="2024-05-19T17:47:00Z" w16du:dateUtc="2024-05-20T00:47:00Z"/>
        </w:rPr>
        <w:pPrChange w:id="1889" w:author="kunnu vrma" w:date="2024-05-19T18:26:00Z" w16du:dateUtc="2024-05-20T01:26:00Z">
          <w:pPr/>
        </w:pPrChange>
      </w:pPr>
      <w:ins w:id="1890" w:author="kunnu vrma" w:date="2024-05-19T17:47:00Z" w16du:dateUtc="2024-05-20T00:47:00Z">
        <w:r w:rsidRPr="00A86191">
          <w:t>Modularity: Check if the code is broken down into reusable parts like functions and modules. Different parts of the app (like getting data, processing it, and showing it) should be in separate modules.</w:t>
        </w:r>
      </w:ins>
    </w:p>
    <w:p w14:paraId="14444EB3" w14:textId="77777777" w:rsidR="00A86191" w:rsidRPr="00A86191" w:rsidRDefault="00A86191" w:rsidP="00776F85">
      <w:pPr>
        <w:pStyle w:val="ListParagraph"/>
        <w:numPr>
          <w:ilvl w:val="0"/>
          <w:numId w:val="30"/>
        </w:numPr>
        <w:rPr>
          <w:ins w:id="1891" w:author="kunnu vrma" w:date="2024-05-19T17:47:00Z" w16du:dateUtc="2024-05-20T00:47:00Z"/>
        </w:rPr>
        <w:pPrChange w:id="1892" w:author="kunnu vrma" w:date="2024-05-19T18:26:00Z" w16du:dateUtc="2024-05-20T01:26:00Z">
          <w:pPr/>
        </w:pPrChange>
      </w:pPr>
      <w:ins w:id="1893" w:author="kunnu vrma" w:date="2024-05-19T17:47:00Z" w16du:dateUtc="2024-05-20T00:47:00Z">
        <w:r w:rsidRPr="00A86191">
          <w:t>Readability: Make sure the code is easy to read. Use good variable names, comments, and documentation so other developers can understand it easily.</w:t>
        </w:r>
      </w:ins>
    </w:p>
    <w:p w14:paraId="1B8BDF21" w14:textId="77777777" w:rsidR="00A86191" w:rsidRPr="00A86191" w:rsidRDefault="00A86191" w:rsidP="00776F85">
      <w:pPr>
        <w:pStyle w:val="ListParagraph"/>
        <w:numPr>
          <w:ilvl w:val="0"/>
          <w:numId w:val="30"/>
        </w:numPr>
        <w:rPr>
          <w:ins w:id="1894" w:author="kunnu vrma" w:date="2024-05-19T17:47:00Z" w16du:dateUtc="2024-05-20T00:47:00Z"/>
        </w:rPr>
        <w:pPrChange w:id="1895" w:author="kunnu vrma" w:date="2024-05-19T18:27:00Z" w16du:dateUtc="2024-05-20T01:27:00Z">
          <w:pPr/>
        </w:pPrChange>
      </w:pPr>
      <w:ins w:id="1896" w:author="kunnu vrma" w:date="2024-05-19T17:47:00Z" w16du:dateUtc="2024-05-20T00:47:00Z">
        <w:r w:rsidRPr="00A86191">
          <w:t>Maintainability: See how easy it is to update and add new features. The code should be flexible to support changes without causing problems.</w:t>
        </w:r>
      </w:ins>
    </w:p>
    <w:p w14:paraId="5FFBAE02" w14:textId="6620F7D4" w:rsidR="00A86191" w:rsidRPr="00A86191" w:rsidRDefault="00A86191" w:rsidP="00776F85">
      <w:pPr>
        <w:pStyle w:val="ListParagraph"/>
        <w:numPr>
          <w:ilvl w:val="0"/>
          <w:numId w:val="30"/>
        </w:numPr>
        <w:rPr>
          <w:ins w:id="1897" w:author="kunnu vrma" w:date="2024-05-19T17:47:00Z" w16du:dateUtc="2024-05-20T00:47:00Z"/>
        </w:rPr>
        <w:pPrChange w:id="1898" w:author="kunnu vrma" w:date="2024-05-19T18:27:00Z" w16du:dateUtc="2024-05-20T01:27:00Z">
          <w:pPr/>
        </w:pPrChange>
      </w:pPr>
      <w:ins w:id="1899" w:author="kunnu vrma" w:date="2024-05-19T17:47:00Z" w16du:dateUtc="2024-05-20T00:47:00Z">
        <w:r w:rsidRPr="00A86191">
          <w:t>Data Handling: Make sure the app can handle more data without slowing down.</w:t>
        </w:r>
      </w:ins>
    </w:p>
    <w:p w14:paraId="554F6555" w14:textId="77777777" w:rsidR="00A86191" w:rsidRPr="00A86191" w:rsidRDefault="00A86191" w:rsidP="00776F85">
      <w:pPr>
        <w:pStyle w:val="ListParagraph"/>
        <w:numPr>
          <w:ilvl w:val="0"/>
          <w:numId w:val="30"/>
        </w:numPr>
        <w:rPr>
          <w:ins w:id="1900" w:author="kunnu vrma" w:date="2024-05-19T17:47:00Z" w16du:dateUtc="2024-05-20T00:47:00Z"/>
        </w:rPr>
        <w:pPrChange w:id="1901" w:author="kunnu vrma" w:date="2024-05-19T18:26:00Z" w16du:dateUtc="2024-05-20T01:26:00Z">
          <w:pPr/>
        </w:pPrChange>
      </w:pPr>
      <w:ins w:id="1902" w:author="kunnu vrma" w:date="2024-05-19T17:47:00Z" w16du:dateUtc="2024-05-20T00:47:00Z">
        <w:r w:rsidRPr="00A86191">
          <w:t>Caching: Use caching to store frequently accessed data so the app doesn’t have to fetch it repeatedly. This can make the app faster and more efficient.</w:t>
        </w:r>
      </w:ins>
    </w:p>
    <w:p w14:paraId="61EF4937" w14:textId="77777777" w:rsidR="00A86191" w:rsidRPr="00A86191" w:rsidRDefault="00A86191" w:rsidP="00776F85">
      <w:pPr>
        <w:pStyle w:val="ListParagraph"/>
        <w:numPr>
          <w:ilvl w:val="0"/>
          <w:numId w:val="30"/>
        </w:numPr>
        <w:rPr>
          <w:ins w:id="1903" w:author="kunnu vrma" w:date="2024-05-19T17:47:00Z" w16du:dateUtc="2024-05-20T00:47:00Z"/>
        </w:rPr>
        <w:pPrChange w:id="1904" w:author="kunnu vrma" w:date="2024-05-19T18:26:00Z" w16du:dateUtc="2024-05-20T01:26:00Z">
          <w:pPr/>
        </w:pPrChange>
      </w:pPr>
      <w:ins w:id="1905" w:author="kunnu vrma" w:date="2024-05-19T17:47:00Z" w16du:dateUtc="2024-05-20T00:47:00Z">
        <w:r w:rsidRPr="00A86191">
          <w:t>Filtering and Aggregation: Optimize how the app processes large amounts of data. Use techniques like database indexing and query optimization to handle data better and faster.</w:t>
        </w:r>
      </w:ins>
    </w:p>
    <w:p w14:paraId="786FC29F" w14:textId="7699FBDE" w:rsidR="00795595" w:rsidDel="00A86191" w:rsidRDefault="00795595" w:rsidP="002B500B">
      <w:pPr>
        <w:pStyle w:val="ListParagraph"/>
        <w:numPr>
          <w:ilvl w:val="0"/>
          <w:numId w:val="14"/>
        </w:numPr>
        <w:rPr>
          <w:del w:id="1906" w:author="kunnu vrma" w:date="2024-05-19T17:47:00Z" w16du:dateUtc="2024-05-20T00:47:00Z"/>
        </w:rPr>
      </w:pPr>
      <w:del w:id="1907" w:author="kunnu vrma" w:date="2024-05-19T17:47:00Z" w16du:dateUtc="2024-05-20T00:47:00Z">
        <w:r w:rsidDel="00A86191">
          <w:delText>Code Structure: Evaluate the modularity, readability, and maintainability of the Flask application code. Assess the adherence to best practices and design patterns to facilitate future updates, enhancements, and bug fixes.</w:delText>
        </w:r>
      </w:del>
    </w:p>
    <w:p w14:paraId="41AF87B2" w14:textId="68B9E16D" w:rsidR="009F3823" w:rsidDel="00A86191" w:rsidRDefault="009F3823" w:rsidP="002B500B">
      <w:pPr>
        <w:pStyle w:val="ListParagraph"/>
        <w:numPr>
          <w:ilvl w:val="0"/>
          <w:numId w:val="14"/>
        </w:numPr>
        <w:rPr>
          <w:del w:id="1908" w:author="kunnu vrma" w:date="2024-05-19T17:47:00Z" w16du:dateUtc="2024-05-20T00:47:00Z"/>
        </w:rPr>
      </w:pPr>
      <w:del w:id="1909" w:author="kunnu vrma" w:date="2024-05-19T17:47:00Z" w16du:dateUtc="2024-05-20T00:47:00Z">
        <w:r w:rsidDel="00A86191">
          <w:delText>Modularity: Evaluate the modularity of the Flask application codebase, including the organization of code into reusable components, such as functions, classes, and modules. Assess the separation of concerns to ensure that different aspects of the application, such as data retrieval, processing, and presentation, are encapsulated in distinct modules with well-defined interfaces.</w:delText>
        </w:r>
      </w:del>
    </w:p>
    <w:p w14:paraId="05F58D9C" w14:textId="218ECA85" w:rsidR="009F3823" w:rsidDel="00A86191" w:rsidRDefault="009F3823" w:rsidP="002B500B">
      <w:pPr>
        <w:pStyle w:val="ListParagraph"/>
        <w:numPr>
          <w:ilvl w:val="0"/>
          <w:numId w:val="14"/>
        </w:numPr>
        <w:rPr>
          <w:del w:id="1910" w:author="kunnu vrma" w:date="2024-05-19T17:47:00Z" w16du:dateUtc="2024-05-20T00:47:00Z"/>
        </w:rPr>
      </w:pPr>
      <w:del w:id="1911" w:author="kunnu vrma" w:date="2024-05-19T17:47:00Z" w16du:dateUtc="2024-05-20T00:47:00Z">
        <w:r w:rsidDel="00A86191">
          <w:delText>Readability: Assess the readability of the codebase by considering factors such as variable naming conventions, code comments, and documentation. Ensure that the code is self-explanatory and easy to understand for developers who may need to maintain or extend the application in the future.</w:delText>
        </w:r>
      </w:del>
    </w:p>
    <w:p w14:paraId="1C0D1DCA" w14:textId="4B748E86" w:rsidR="009F3823" w:rsidDel="00A86191" w:rsidRDefault="009F3823" w:rsidP="002B500B">
      <w:pPr>
        <w:pStyle w:val="ListParagraph"/>
        <w:numPr>
          <w:ilvl w:val="0"/>
          <w:numId w:val="14"/>
        </w:numPr>
        <w:rPr>
          <w:del w:id="1912" w:author="kunnu vrma" w:date="2024-05-19T17:47:00Z" w16du:dateUtc="2024-05-20T00:47:00Z"/>
        </w:rPr>
      </w:pPr>
      <w:del w:id="1913" w:author="kunnu vrma" w:date="2024-05-19T17:47:00Z" w16du:dateUtc="2024-05-20T00:47:00Z">
        <w:r w:rsidDel="00A86191">
          <w:delText>Maintainability: Analyze the maintainability of the codebase in terms of its ability to accommodate future updates, enhancements, and bug fixes. Evaluate the flexibility and extensibility of the codebase to support changes in requirements or technology stack. Assess the ease of integrating new features or functionality without introducing regressions or breaking existing functionality.</w:delText>
        </w:r>
      </w:del>
    </w:p>
    <w:p w14:paraId="728A566E" w14:textId="19BB91D9" w:rsidR="00795595" w:rsidDel="00A86191" w:rsidRDefault="00795595" w:rsidP="002B500B">
      <w:pPr>
        <w:pStyle w:val="ListParagraph"/>
        <w:numPr>
          <w:ilvl w:val="0"/>
          <w:numId w:val="14"/>
        </w:numPr>
        <w:rPr>
          <w:del w:id="1914" w:author="kunnu vrma" w:date="2024-05-19T17:47:00Z" w16du:dateUtc="2024-05-20T00:47:00Z"/>
        </w:rPr>
      </w:pPr>
      <w:del w:id="1915" w:author="kunnu vrma" w:date="2024-05-19T17:47:00Z" w16du:dateUtc="2024-05-20T00:47:00Z">
        <w:r w:rsidDel="00A86191">
          <w:delText>Data Handling: Analyze the scalability of data handling operations, such as caching, filtering, and aggregation, to accommodate increasing volumes of traffic and weather data without compromising performance or reliability.</w:delText>
        </w:r>
      </w:del>
    </w:p>
    <w:p w14:paraId="5997D6DB" w14:textId="11C56FBB" w:rsidR="009F3823" w:rsidDel="00A86191" w:rsidRDefault="009F3823" w:rsidP="002B500B">
      <w:pPr>
        <w:pStyle w:val="ListParagraph"/>
        <w:numPr>
          <w:ilvl w:val="0"/>
          <w:numId w:val="14"/>
        </w:numPr>
        <w:rPr>
          <w:del w:id="1916" w:author="kunnu vrma" w:date="2024-05-19T17:47:00Z" w16du:dateUtc="2024-05-20T00:47:00Z"/>
        </w:rPr>
      </w:pPr>
      <w:del w:id="1917" w:author="kunnu vrma" w:date="2024-05-19T17:47:00Z" w16du:dateUtc="2024-05-20T00:47:00Z">
        <w:r w:rsidDel="00A86191">
          <w:delText>Caching: Evaluate the use of caching mechanisms to improve the scalability and performance of data retrieval operations. Implement caching strategies, such as memorization or caching HTTP responses, to reduce the overhead of repeated API calls for frequently accessed data. Monitor cache utilization and expiration to ensure data consistency and freshness.</w:delText>
        </w:r>
      </w:del>
    </w:p>
    <w:p w14:paraId="18AA282E" w14:textId="0E9F4F70" w:rsidR="009F3823" w:rsidDel="00A86191" w:rsidRDefault="009F3823" w:rsidP="009F3823">
      <w:pPr>
        <w:pStyle w:val="ListParagraph"/>
        <w:numPr>
          <w:ilvl w:val="0"/>
          <w:numId w:val="14"/>
        </w:numPr>
        <w:rPr>
          <w:del w:id="1918" w:author="kunnu vrma" w:date="2024-05-19T17:47:00Z" w16du:dateUtc="2024-05-20T00:47:00Z"/>
        </w:rPr>
      </w:pPr>
      <w:del w:id="1919" w:author="kunnu vrma" w:date="2024-05-19T17:47:00Z" w16du:dateUtc="2024-05-20T00:47:00Z">
        <w:r w:rsidDel="00A86191">
          <w:delText>Filtering and Aggregation: Analyze the scalability of data handling operations, such as filtering and aggregation, to efficiently process large volumes of traffic and weather data. Optimize data retrieval queries and processing algorithms to minimize resource consumption and response times. Consider using database indexes, query optimization techniques, and parallel processing to improve scalability and throughput.</w:delText>
        </w:r>
      </w:del>
    </w:p>
    <w:p w14:paraId="0B58DC88" w14:textId="5866C881" w:rsidR="00795595" w:rsidRDefault="00795595" w:rsidP="00EC75E0">
      <w:pPr>
        <w:pStyle w:val="Heading3"/>
      </w:pPr>
      <w:bookmarkStart w:id="1920" w:name="_Toc166994184"/>
      <w:bookmarkStart w:id="1921" w:name="_Toc167406629"/>
      <w:r>
        <w:t>Limitations and Challenges:</w:t>
      </w:r>
      <w:bookmarkEnd w:id="1920"/>
      <w:bookmarkEnd w:id="1921"/>
    </w:p>
    <w:p w14:paraId="60BABACF" w14:textId="2F946C9A" w:rsidR="007501EA" w:rsidRDefault="007501EA" w:rsidP="00795595">
      <w:r w:rsidRPr="007501EA">
        <w:t xml:space="preserve">By </w:t>
      </w:r>
      <w:del w:id="1922" w:author="kunnu vrma" w:date="2024-05-19T18:02:00Z" w16du:dateUtc="2024-05-20T01:02:00Z">
        <w:r w:rsidRPr="007501EA" w:rsidDel="006D4B63">
          <w:delText>addressing thes</w:delText>
        </w:r>
      </w:del>
      <w:ins w:id="1923" w:author="kunnu vrma" w:date="2024-05-19T18:02:00Z" w16du:dateUtc="2024-05-20T01:02:00Z">
        <w:r w:rsidR="006D4B63">
          <w:t>looking at th</w:t>
        </w:r>
      </w:ins>
      <w:r w:rsidRPr="007501EA">
        <w:t xml:space="preserve">e limitations and challenges associated with API rate limits, data accuracy, and handling heavy historical data, stakeholders can </w:t>
      </w:r>
      <w:del w:id="1924" w:author="kunnu vrma" w:date="2024-05-19T18:03:00Z" w16du:dateUtc="2024-05-20T01:03:00Z">
        <w:r w:rsidRPr="007501EA" w:rsidDel="006D4B63">
          <w:delText>gain a comprehensive understanding of the potential constraints and considerations affecting the implementation of the application</w:delText>
        </w:r>
      </w:del>
      <w:ins w:id="1925" w:author="kunnu vrma" w:date="2024-05-19T18:03:00Z" w16du:dateUtc="2024-05-20T01:03:00Z">
        <w:r w:rsidR="006D4B63">
          <w:t>get better understanding of the issues that might come up using the app</w:t>
        </w:r>
      </w:ins>
      <w:r w:rsidRPr="007501EA">
        <w:t xml:space="preserve">. </w:t>
      </w:r>
      <w:ins w:id="1926" w:author="kunnu vrma" w:date="2024-05-19T18:03:00Z" w16du:dateUtc="2024-05-20T01:03:00Z">
        <w:r w:rsidR="006D4B63">
          <w:t xml:space="preserve">This </w:t>
        </w:r>
        <w:r w:rsidR="006D4B63" w:rsidRPr="006D4B63">
          <w:t>helps in making smart decisions about improving performance, reducing risks, and using resources well to keep the app effective and reliable</w:t>
        </w:r>
      </w:ins>
      <w:del w:id="1927" w:author="kunnu vrma" w:date="2024-05-19T18:03:00Z" w16du:dateUtc="2024-05-20T01:03:00Z">
        <w:r w:rsidRPr="007501EA" w:rsidDel="006D4B63">
          <w:delText>This analysis will help inform decision-making regarding optimization strategies, risk mitigation measures, and resource allocation to maximize the effectiveness and reliability of the application in real-world scenarios.</w:delText>
        </w:r>
      </w:del>
    </w:p>
    <w:p w14:paraId="6B110035" w14:textId="306DAF4A" w:rsidR="00795595" w:rsidRDefault="00795595" w:rsidP="002B500B">
      <w:pPr>
        <w:pStyle w:val="ListParagraph"/>
        <w:numPr>
          <w:ilvl w:val="0"/>
          <w:numId w:val="15"/>
        </w:numPr>
      </w:pPr>
      <w:r>
        <w:t>API Rate Limits: Discuss any limitations or challenges imposed by API rate limits</w:t>
      </w:r>
      <w:del w:id="1928" w:author="kunnu vrma" w:date="2024-05-19T18:04:00Z" w16du:dateUtc="2024-05-20T01:04:00Z">
        <w:r w:rsidDel="006D4B63">
          <w:delText>, quota restrictions</w:delText>
        </w:r>
      </w:del>
      <w:r>
        <w:t xml:space="preserve">, or usage policies of external service providers. </w:t>
      </w:r>
      <w:del w:id="1929" w:author="kunnu vrma" w:date="2024-05-19T18:04:00Z" w16du:dateUtc="2024-05-20T01:04:00Z">
        <w:r w:rsidDel="006D4B63">
          <w:delText>Consider strategies for optimizing</w:delText>
        </w:r>
      </w:del>
      <w:ins w:id="1930" w:author="kunnu vrma" w:date="2024-05-19T18:04:00Z" w16du:dateUtc="2024-05-20T01:04:00Z">
        <w:r w:rsidR="006D4B63">
          <w:t>Think about ways of improving</w:t>
        </w:r>
      </w:ins>
      <w:r>
        <w:t xml:space="preserve"> API usage and minimizing the impact of rate limiting on application functionality.</w:t>
      </w:r>
    </w:p>
    <w:p w14:paraId="4DFE27FD" w14:textId="1E835A1D" w:rsidR="007501EA" w:rsidDel="006D4B63" w:rsidRDefault="007501EA" w:rsidP="002B500B">
      <w:pPr>
        <w:pStyle w:val="ListParagraph"/>
        <w:numPr>
          <w:ilvl w:val="0"/>
          <w:numId w:val="15"/>
        </w:numPr>
        <w:rPr>
          <w:del w:id="1931" w:author="kunnu vrma" w:date="2024-05-19T18:12:00Z" w16du:dateUtc="2024-05-20T01:12:00Z"/>
        </w:rPr>
      </w:pPr>
      <w:del w:id="1932" w:author="kunnu vrma" w:date="2024-05-19T18:12:00Z" w16du:dateUtc="2024-05-20T01:12:00Z">
        <w:r w:rsidDel="006D4B63">
          <w:delText>Impact on Application Functionality: Discuss the impact of API rate limits, quota restrictions, or usage policies of external service providers on the application's functionality. Rate limits imposed by APIs can constrain the frequency and volume of requests that the application can make within a given time frame, potentially affecting the responsiveness and reliability of data retrieval operations.</w:delText>
        </w:r>
      </w:del>
    </w:p>
    <w:p w14:paraId="2A19F4D7" w14:textId="5934BBD9" w:rsidR="007501EA" w:rsidDel="00594954" w:rsidRDefault="007501EA" w:rsidP="002B500B">
      <w:pPr>
        <w:pStyle w:val="ListParagraph"/>
        <w:numPr>
          <w:ilvl w:val="0"/>
          <w:numId w:val="15"/>
        </w:numPr>
        <w:rPr>
          <w:del w:id="1933" w:author="kunnu vrma" w:date="2024-05-19T18:12:00Z" w16du:dateUtc="2024-05-20T01:12:00Z"/>
        </w:rPr>
      </w:pPr>
      <w:del w:id="1934" w:author="kunnu vrma" w:date="2024-05-19T18:12:00Z" w16du:dateUtc="2024-05-20T01:12:00Z">
        <w:r w:rsidDel="00594954">
          <w:delText>Optimization Strategies: Consider strategies for optimizing API usage to mitigate the impact of rate limiting on application functionality. This may include implementing caching mechanisms to reduce the number of API calls, optimizing data retrieval queries to minimize request overhead, and prioritizing critical API endpoints to ensure timely access to essential data.</w:delText>
        </w:r>
      </w:del>
    </w:p>
    <w:p w14:paraId="0641D0F1" w14:textId="3308DCCC" w:rsidR="00795595" w:rsidDel="00594954" w:rsidRDefault="00795595" w:rsidP="002B500B">
      <w:pPr>
        <w:pStyle w:val="ListParagraph"/>
        <w:numPr>
          <w:ilvl w:val="0"/>
          <w:numId w:val="15"/>
        </w:numPr>
        <w:rPr>
          <w:del w:id="1935" w:author="kunnu vrma" w:date="2024-05-19T18:12:00Z" w16du:dateUtc="2024-05-20T01:12:00Z"/>
        </w:rPr>
      </w:pPr>
      <w:del w:id="1936" w:author="kunnu vrma" w:date="2024-05-19T18:12:00Z" w16du:dateUtc="2024-05-20T01:12:00Z">
        <w:r w:rsidDel="00594954">
          <w:delText>Data Accuracy: Address potential limitations in data accuracy or completeness, especially when relying on third-party APIs for weather, traffic, and transit information. Discuss the implications of inaccurate or outdated data on the reliability of application insights.</w:delText>
        </w:r>
      </w:del>
    </w:p>
    <w:p w14:paraId="62B42482" w14:textId="6FB96BAC" w:rsidR="007501EA" w:rsidRDefault="007501EA" w:rsidP="002B500B">
      <w:pPr>
        <w:pStyle w:val="ListParagraph"/>
        <w:numPr>
          <w:ilvl w:val="0"/>
          <w:numId w:val="15"/>
        </w:numPr>
      </w:pPr>
      <w:r>
        <w:t xml:space="preserve">Reliability of Third-Party Data: </w:t>
      </w:r>
      <w:ins w:id="1937" w:author="kunnu vrma" w:date="2024-05-19T18:13:00Z" w16du:dateUtc="2024-05-20T01:13:00Z">
        <w:r w:rsidR="00594954" w:rsidRPr="00594954">
          <w:t>Mention that data from APIs like OpenWeatherMap and Google Maps might not always be accurate or complete, which can affect the app's insights.</w:t>
        </w:r>
      </w:ins>
      <w:del w:id="1938" w:author="kunnu vrma" w:date="2024-05-19T18:13:00Z" w16du:dateUtc="2024-05-20T01:13:00Z">
        <w:r w:rsidDel="00594954">
          <w:delText>Address potential limitations in the accuracy or completeness of data obtained from third-party APIs, such as OpenWeatherMap and Google Maps Distance Matrix API. Acknowledge that reliance on external data sources introduces the risk of encountering inaccuracies, inconsistencies, or outdated information, which can undermine the reliability of application insights.</w:delText>
        </w:r>
      </w:del>
    </w:p>
    <w:p w14:paraId="717D950B" w14:textId="48FD24F1" w:rsidR="007501EA" w:rsidRDefault="007501EA" w:rsidP="002B500B">
      <w:pPr>
        <w:pStyle w:val="ListParagraph"/>
        <w:numPr>
          <w:ilvl w:val="0"/>
          <w:numId w:val="15"/>
        </w:numPr>
      </w:pPr>
      <w:r>
        <w:t xml:space="preserve">Implications of Inaccurate Data: </w:t>
      </w:r>
      <w:ins w:id="1939" w:author="kunnu vrma" w:date="2024-05-19T18:14:00Z" w16du:dateUtc="2024-05-20T01:14:00Z">
        <w:r w:rsidR="00594954" w:rsidRPr="00594954">
          <w:t>Explain how wrong data can lead to bad recommendations or decisions, reducing user trust and satisfaction.</w:t>
        </w:r>
      </w:ins>
      <w:del w:id="1940" w:author="kunnu vrma" w:date="2024-05-19T18:14:00Z" w16du:dateUtc="2024-05-20T01:14:00Z">
        <w:r w:rsidDel="00594954">
          <w:delText xml:space="preserve">Discuss the implications of inaccurate or outdated data on the reliability of application insights and user experience. Inaccurate weather forecasts, traffic conditions, or transit information can lead to erroneous recommendations or decisions, affecting user trust and satisfaction with the application. </w:delText>
        </w:r>
      </w:del>
    </w:p>
    <w:p w14:paraId="6C4DC752" w14:textId="7B49A8D4" w:rsidR="007501EA" w:rsidRDefault="007501EA" w:rsidP="002B500B">
      <w:pPr>
        <w:pStyle w:val="ListParagraph"/>
        <w:numPr>
          <w:ilvl w:val="0"/>
          <w:numId w:val="15"/>
        </w:numPr>
      </w:pPr>
      <w:r>
        <w:t xml:space="preserve">Handling Heavy data: </w:t>
      </w:r>
      <w:r w:rsidRPr="007501EA">
        <w:t>Handling heavy historical data presents several challenges, particularly in terms of processing, cleaning, visualization, and sampling</w:t>
      </w:r>
      <w:r>
        <w:t xml:space="preserve">. </w:t>
      </w:r>
      <w:r w:rsidRPr="007501EA">
        <w:t xml:space="preserve">This involves </w:t>
      </w:r>
      <w:del w:id="1941" w:author="kunnu vrma" w:date="2024-05-19T18:14:00Z" w16du:dateUtc="2024-05-20T01:14:00Z">
        <w:r w:rsidRPr="007501EA" w:rsidDel="00594954">
          <w:delText xml:space="preserve">leveraging </w:delText>
        </w:r>
      </w:del>
      <w:ins w:id="1942" w:author="kunnu vrma" w:date="2024-05-19T18:14:00Z" w16du:dateUtc="2024-05-20T01:14:00Z">
        <w:r w:rsidR="00594954">
          <w:t>using</w:t>
        </w:r>
        <w:r w:rsidR="00594954" w:rsidRPr="007501EA">
          <w:t xml:space="preserve"> </w:t>
        </w:r>
      </w:ins>
      <w:r w:rsidRPr="007501EA">
        <w:t>computational resources efficiently, employing appropriate data processing techniques, and selecting suitable visualization and sampling methods to derive meaningful insights from large datasets while mitigating the impact of resource constraints and processing limitations.</w:t>
      </w:r>
    </w:p>
    <w:p w14:paraId="6109A595" w14:textId="19271E66" w:rsidR="007501EA" w:rsidRPr="001A0E5F" w:rsidRDefault="007501EA" w:rsidP="001A0E5F">
      <w:pPr>
        <w:rPr>
          <w:b/>
          <w:bCs/>
          <w:rPrChange w:id="1943" w:author="kunnu vrma" w:date="2024-05-19T19:23:00Z" w16du:dateUtc="2024-05-20T02:23:00Z">
            <w:rPr/>
          </w:rPrChange>
        </w:rPr>
        <w:pPrChange w:id="1944" w:author="kunnu vrma" w:date="2024-05-19T19:23:00Z" w16du:dateUtc="2024-05-20T02:23:00Z">
          <w:pPr>
            <w:pStyle w:val="Heading3"/>
          </w:pPr>
        </w:pPrChange>
      </w:pPr>
      <w:bookmarkStart w:id="1945" w:name="_Toc166994185"/>
      <w:r w:rsidRPr="001A0E5F">
        <w:rPr>
          <w:b/>
          <w:bCs/>
          <w:rPrChange w:id="1946" w:author="kunnu vrma" w:date="2024-05-19T19:23:00Z" w16du:dateUtc="2024-05-20T02:23:00Z">
            <w:rPr/>
          </w:rPrChange>
        </w:rPr>
        <w:t>Processing and Cleaning:</w:t>
      </w:r>
      <w:bookmarkEnd w:id="1945"/>
    </w:p>
    <w:p w14:paraId="69C972DF" w14:textId="78F17BB0" w:rsidR="00594954" w:rsidRDefault="00594954" w:rsidP="00776F85">
      <w:pPr>
        <w:pStyle w:val="ListParagraph"/>
        <w:numPr>
          <w:ilvl w:val="0"/>
          <w:numId w:val="29"/>
        </w:numPr>
        <w:rPr>
          <w:ins w:id="1947" w:author="kunnu vrma" w:date="2024-05-19T18:21:00Z" w16du:dateUtc="2024-05-20T01:21:00Z"/>
        </w:rPr>
        <w:pPrChange w:id="1948" w:author="kunnu vrma" w:date="2024-05-19T18:26:00Z" w16du:dateUtc="2024-05-20T01:26:00Z">
          <w:pPr>
            <w:pStyle w:val="Heading3"/>
          </w:pPr>
        </w:pPrChange>
      </w:pPr>
      <w:ins w:id="1949" w:author="kunnu vrma" w:date="2024-05-19T18:21:00Z" w16du:dateUtc="2024-05-20T01:21:00Z">
        <w:r>
          <w:lastRenderedPageBreak/>
          <w:t xml:space="preserve">Computational Resources: Handling large amounts of historical data needs a lot of </w:t>
        </w:r>
        <w:r>
          <w:t>compu</w:t>
        </w:r>
      </w:ins>
      <w:ins w:id="1950" w:author="kunnu vrma" w:date="2024-05-19T18:22:00Z" w16du:dateUtc="2024-05-20T01:22:00Z">
        <w:r>
          <w:t>tational</w:t>
        </w:r>
      </w:ins>
      <w:ins w:id="1951" w:author="kunnu vrma" w:date="2024-05-19T18:21:00Z" w16du:dateUtc="2024-05-20T01:21:00Z">
        <w:r>
          <w:t xml:space="preserve"> power</w:t>
        </w:r>
      </w:ins>
      <w:ins w:id="1952" w:author="kunnu vrma" w:date="2024-05-19T18:22:00Z" w16du:dateUtc="2024-05-20T01:22:00Z">
        <w:r>
          <w:t xml:space="preserve"> and memory usage</w:t>
        </w:r>
      </w:ins>
      <w:ins w:id="1953" w:author="kunnu vrma" w:date="2024-05-19T18:21:00Z" w16du:dateUtc="2024-05-20T01:21:00Z">
        <w:r>
          <w:t>. Things like parsing data, transforming it, and making sure it's good quality take up a lot of processing power and memory.</w:t>
        </w:r>
      </w:ins>
    </w:p>
    <w:p w14:paraId="7048B405" w14:textId="77777777" w:rsidR="00594954" w:rsidRDefault="00594954" w:rsidP="00776F85">
      <w:pPr>
        <w:pStyle w:val="ListParagraph"/>
        <w:numPr>
          <w:ilvl w:val="0"/>
          <w:numId w:val="29"/>
        </w:numPr>
        <w:rPr>
          <w:ins w:id="1954" w:author="kunnu vrma" w:date="2024-05-19T18:21:00Z" w16du:dateUtc="2024-05-20T01:21:00Z"/>
        </w:rPr>
        <w:pPrChange w:id="1955" w:author="kunnu vrma" w:date="2024-05-19T18:26:00Z" w16du:dateUtc="2024-05-20T01:26:00Z">
          <w:pPr>
            <w:pStyle w:val="Heading3"/>
          </w:pPr>
        </w:pPrChange>
      </w:pPr>
      <w:ins w:id="1956" w:author="kunnu vrma" w:date="2024-05-19T18:21:00Z" w16du:dateUtc="2024-05-20T01:21:00Z">
        <w:r>
          <w:t>Time-Intensive Operations: Cleaning and processing big datasets can take a lot of time. Tasks like normalizing data, removing duplicates, and fixing errors can be slow and might delay getting the data ready.</w:t>
        </w:r>
      </w:ins>
    </w:p>
    <w:p w14:paraId="302F09F2" w14:textId="77777777" w:rsidR="00594954" w:rsidRDefault="00594954" w:rsidP="00776F85">
      <w:pPr>
        <w:pStyle w:val="ListParagraph"/>
        <w:numPr>
          <w:ilvl w:val="0"/>
          <w:numId w:val="29"/>
        </w:numPr>
        <w:rPr>
          <w:ins w:id="1957" w:author="kunnu vrma" w:date="2024-05-19T18:21:00Z" w16du:dateUtc="2024-05-20T01:21:00Z"/>
        </w:rPr>
        <w:pPrChange w:id="1958" w:author="kunnu vrma" w:date="2024-05-19T18:26:00Z" w16du:dateUtc="2024-05-20T01:26:00Z">
          <w:pPr>
            <w:pStyle w:val="Heading3"/>
          </w:pPr>
        </w:pPrChange>
      </w:pPr>
      <w:ins w:id="1959" w:author="kunnu vrma" w:date="2024-05-19T18:21:00Z" w16du:dateUtc="2024-05-20T01:21:00Z">
        <w:r>
          <w:t>Trade-offs: When working with historical data, there's a trade-off between how clean the data is and how fast you can get it done. It's important to find a good balance to make sure the data is accurate and ready for analysis without taking too long.</w:t>
        </w:r>
      </w:ins>
    </w:p>
    <w:p w14:paraId="4A2233CC" w14:textId="5B29710A" w:rsidR="007501EA" w:rsidRPr="001A0E5F" w:rsidDel="00594954" w:rsidRDefault="007501EA" w:rsidP="001A0E5F">
      <w:pPr>
        <w:rPr>
          <w:del w:id="1960" w:author="kunnu vrma" w:date="2024-05-19T18:21:00Z" w16du:dateUtc="2024-05-20T01:21:00Z"/>
          <w:b/>
          <w:bCs/>
          <w:rPrChange w:id="1961" w:author="kunnu vrma" w:date="2024-05-19T19:23:00Z" w16du:dateUtc="2024-05-20T02:23:00Z">
            <w:rPr>
              <w:del w:id="1962" w:author="kunnu vrma" w:date="2024-05-19T18:21:00Z" w16du:dateUtc="2024-05-20T01:21:00Z"/>
            </w:rPr>
          </w:rPrChange>
        </w:rPr>
        <w:pPrChange w:id="1963" w:author="kunnu vrma" w:date="2024-05-19T19:23:00Z" w16du:dateUtc="2024-05-20T02:23:00Z">
          <w:pPr>
            <w:pStyle w:val="ListParagraph"/>
            <w:numPr>
              <w:numId w:val="16"/>
            </w:numPr>
            <w:ind w:hanging="360"/>
          </w:pPr>
        </w:pPrChange>
      </w:pPr>
      <w:del w:id="1964" w:author="kunnu vrma" w:date="2024-05-19T18:21:00Z" w16du:dateUtc="2024-05-20T01:21:00Z">
        <w:r w:rsidRPr="001A0E5F" w:rsidDel="00594954">
          <w:rPr>
            <w:b/>
            <w:bCs/>
            <w:rPrChange w:id="1965" w:author="kunnu vrma" w:date="2024-05-19T19:23:00Z" w16du:dateUtc="2024-05-20T02:23:00Z">
              <w:rPr/>
            </w:rPrChange>
          </w:rPr>
          <w:delText>Computational Resources: Large volumes of historical data require substantial computational resources for processing and cleaning. Tasks such as data parsing, transformation, and quality assurance may demand significant processing power and memory allocation to ensure efficient handling of the dataset.</w:delText>
        </w:r>
      </w:del>
    </w:p>
    <w:p w14:paraId="1D29FDD1" w14:textId="0EFD198B" w:rsidR="007501EA" w:rsidRPr="001A0E5F" w:rsidDel="00594954" w:rsidRDefault="007501EA" w:rsidP="001A0E5F">
      <w:pPr>
        <w:rPr>
          <w:del w:id="1966" w:author="kunnu vrma" w:date="2024-05-19T18:21:00Z" w16du:dateUtc="2024-05-20T01:21:00Z"/>
          <w:b/>
          <w:bCs/>
          <w:rPrChange w:id="1967" w:author="kunnu vrma" w:date="2024-05-19T19:23:00Z" w16du:dateUtc="2024-05-20T02:23:00Z">
            <w:rPr>
              <w:del w:id="1968" w:author="kunnu vrma" w:date="2024-05-19T18:21:00Z" w16du:dateUtc="2024-05-20T01:21:00Z"/>
            </w:rPr>
          </w:rPrChange>
        </w:rPr>
        <w:pPrChange w:id="1969" w:author="kunnu vrma" w:date="2024-05-19T19:23:00Z" w16du:dateUtc="2024-05-20T02:23:00Z">
          <w:pPr>
            <w:pStyle w:val="ListParagraph"/>
            <w:numPr>
              <w:numId w:val="16"/>
            </w:numPr>
            <w:ind w:hanging="360"/>
          </w:pPr>
        </w:pPrChange>
      </w:pPr>
      <w:del w:id="1970" w:author="kunnu vrma" w:date="2024-05-19T18:21:00Z" w16du:dateUtc="2024-05-20T01:21:00Z">
        <w:r w:rsidRPr="001A0E5F" w:rsidDel="00594954">
          <w:rPr>
            <w:b/>
            <w:bCs/>
            <w:rPrChange w:id="1971" w:author="kunnu vrma" w:date="2024-05-19T19:23:00Z" w16du:dateUtc="2024-05-20T02:23:00Z">
              <w:rPr/>
            </w:rPrChange>
          </w:rPr>
          <w:delText>Time-Intensive Operations: Processing and cleaning operations can be time-consuming, especially when dealing with extensive datasets. Tasks such as data normalization, deduplication, and error correction may take a considerable amount of time to execute, delaying the overall data preparation process.</w:delText>
        </w:r>
      </w:del>
    </w:p>
    <w:p w14:paraId="6EFAF332" w14:textId="35CBE2D2" w:rsidR="007501EA" w:rsidRPr="001A0E5F" w:rsidDel="00594954" w:rsidRDefault="007501EA" w:rsidP="001A0E5F">
      <w:pPr>
        <w:rPr>
          <w:del w:id="1972" w:author="kunnu vrma" w:date="2024-05-19T18:21:00Z" w16du:dateUtc="2024-05-20T01:21:00Z"/>
          <w:b/>
          <w:bCs/>
          <w:rPrChange w:id="1973" w:author="kunnu vrma" w:date="2024-05-19T19:23:00Z" w16du:dateUtc="2024-05-20T02:23:00Z">
            <w:rPr>
              <w:del w:id="1974" w:author="kunnu vrma" w:date="2024-05-19T18:21:00Z" w16du:dateUtc="2024-05-20T01:21:00Z"/>
            </w:rPr>
          </w:rPrChange>
        </w:rPr>
        <w:pPrChange w:id="1975" w:author="kunnu vrma" w:date="2024-05-19T19:23:00Z" w16du:dateUtc="2024-05-20T02:23:00Z">
          <w:pPr>
            <w:pStyle w:val="ListParagraph"/>
            <w:numPr>
              <w:numId w:val="16"/>
            </w:numPr>
            <w:ind w:hanging="360"/>
          </w:pPr>
        </w:pPrChange>
      </w:pPr>
      <w:del w:id="1976" w:author="kunnu vrma" w:date="2024-05-19T18:21:00Z" w16du:dateUtc="2024-05-20T01:21:00Z">
        <w:r w:rsidRPr="001A0E5F" w:rsidDel="00594954">
          <w:rPr>
            <w:b/>
            <w:bCs/>
            <w:rPrChange w:id="1977" w:author="kunnu vrma" w:date="2024-05-19T19:23:00Z" w16du:dateUtc="2024-05-20T02:23:00Z">
              <w:rPr/>
            </w:rPrChange>
          </w:rPr>
          <w:delText>Trade-offs: When processing and cleaning historical data, there's often a trade-off between data quality and processing time. Striking the right balance between thorough data cleansing and timely data preparation is essential to ensure that the resulting data set is accurate, reliable, and suitable for analysis.</w:delText>
        </w:r>
      </w:del>
    </w:p>
    <w:p w14:paraId="2E4F3FE6" w14:textId="3448E5EB" w:rsidR="007501EA" w:rsidRDefault="007501EA" w:rsidP="001A0E5F">
      <w:pPr>
        <w:pPrChange w:id="1978" w:author="kunnu vrma" w:date="2024-05-19T19:23:00Z" w16du:dateUtc="2024-05-20T02:23:00Z">
          <w:pPr>
            <w:pStyle w:val="Heading3"/>
          </w:pPr>
        </w:pPrChange>
      </w:pPr>
      <w:bookmarkStart w:id="1979" w:name="_Toc166994186"/>
      <w:r w:rsidRPr="001A0E5F">
        <w:rPr>
          <w:b/>
          <w:bCs/>
          <w:rPrChange w:id="1980" w:author="kunnu vrma" w:date="2024-05-19T19:23:00Z" w16du:dateUtc="2024-05-20T02:23:00Z">
            <w:rPr/>
          </w:rPrChange>
        </w:rPr>
        <w:t>Visualization and Sampling:</w:t>
      </w:r>
      <w:bookmarkEnd w:id="1979"/>
    </w:p>
    <w:p w14:paraId="439AD6AE" w14:textId="77777777" w:rsidR="00776F85" w:rsidRPr="00776F85" w:rsidRDefault="00776F85" w:rsidP="001A0E5F">
      <w:pPr>
        <w:pStyle w:val="ListParagraph"/>
        <w:numPr>
          <w:ilvl w:val="0"/>
          <w:numId w:val="32"/>
        </w:numPr>
        <w:rPr>
          <w:ins w:id="1981" w:author="kunnu vrma" w:date="2024-05-19T18:26:00Z" w16du:dateUtc="2024-05-20T01:26:00Z"/>
        </w:rPr>
        <w:pPrChange w:id="1982" w:author="kunnu vrma" w:date="2024-05-19T19:24:00Z" w16du:dateUtc="2024-05-20T02:24:00Z">
          <w:pPr>
            <w:pStyle w:val="Heading3"/>
          </w:pPr>
        </w:pPrChange>
      </w:pPr>
      <w:ins w:id="1983" w:author="kunnu vrma" w:date="2024-05-19T18:26:00Z" w16du:dateUtc="2024-05-20T01:26:00Z">
        <w:r w:rsidRPr="00776F85">
          <w:t>Resource-Intensive Visualization: Visualizing large amounts of historical data can be tough on computing resources and can slow down rendering times. Making graphs, charts, and maps from big datasets needs a lot of processing power and memory, which can affect how responsive and easy-to-use the visualization interface is.</w:t>
        </w:r>
      </w:ins>
    </w:p>
    <w:p w14:paraId="262AA548" w14:textId="3903B325" w:rsidR="00776F85" w:rsidRPr="00776F85" w:rsidRDefault="00776F85" w:rsidP="001A0E5F">
      <w:pPr>
        <w:pStyle w:val="ListParagraph"/>
        <w:numPr>
          <w:ilvl w:val="0"/>
          <w:numId w:val="32"/>
        </w:numPr>
        <w:rPr>
          <w:ins w:id="1984" w:author="kunnu vrma" w:date="2024-05-19T18:26:00Z" w16du:dateUtc="2024-05-20T01:26:00Z"/>
        </w:rPr>
        <w:pPrChange w:id="1985" w:author="kunnu vrma" w:date="2024-05-19T19:24:00Z" w16du:dateUtc="2024-05-20T02:24:00Z">
          <w:pPr>
            <w:pStyle w:val="Heading3"/>
          </w:pPr>
        </w:pPrChange>
      </w:pPr>
      <w:ins w:id="1986" w:author="kunnu vrma" w:date="2024-05-19T18:26:00Z" w16du:dateUtc="2024-05-20T01:26:00Z">
        <w:r w:rsidRPr="00776F85">
          <w:t xml:space="preserve">Sampling Techniques: To make visualization faster without losing much accuracy, </w:t>
        </w:r>
      </w:ins>
      <w:ins w:id="1987" w:author="kunnu vrma" w:date="2024-05-19T18:27:00Z" w16du:dateUtc="2024-05-20T01:27:00Z">
        <w:r>
          <w:t>sampling techniq</w:t>
        </w:r>
      </w:ins>
      <w:ins w:id="1988" w:author="kunnu vrma" w:date="2024-05-19T18:28:00Z" w16du:dateUtc="2024-05-20T01:28:00Z">
        <w:r>
          <w:t>ues can be used to increase speed.</w:t>
        </w:r>
      </w:ins>
      <w:ins w:id="1989" w:author="kunnu vrma" w:date="2024-05-19T18:26:00Z" w16du:dateUtc="2024-05-20T01:26:00Z">
        <w:r w:rsidRPr="00776F85">
          <w:t xml:space="preserve"> Methods like random sampling can help shrink the dataset size while keeping the overall data pattern.</w:t>
        </w:r>
      </w:ins>
    </w:p>
    <w:p w14:paraId="4D138D5A" w14:textId="7475B73E" w:rsidR="00776F85" w:rsidRPr="00776F85" w:rsidRDefault="00776F85" w:rsidP="001A0E5F">
      <w:pPr>
        <w:pStyle w:val="ListParagraph"/>
        <w:numPr>
          <w:ilvl w:val="0"/>
          <w:numId w:val="32"/>
        </w:numPr>
        <w:rPr>
          <w:ins w:id="1990" w:author="kunnu vrma" w:date="2024-05-19T18:26:00Z" w16du:dateUtc="2024-05-20T01:26:00Z"/>
        </w:rPr>
        <w:pPrChange w:id="1991" w:author="kunnu vrma" w:date="2024-05-19T19:24:00Z" w16du:dateUtc="2024-05-20T02:24:00Z">
          <w:pPr>
            <w:pStyle w:val="Heading3"/>
          </w:pPr>
        </w:pPrChange>
      </w:pPr>
      <w:ins w:id="1992" w:author="kunnu vrma" w:date="2024-05-19T18:26:00Z" w16du:dateUtc="2024-05-20T01:26:00Z">
        <w:r w:rsidRPr="00776F85">
          <w:t xml:space="preserve">Importance of Representative Samples: It's really important to make sure the samples </w:t>
        </w:r>
      </w:ins>
      <w:ins w:id="1993" w:author="kunnu vrma" w:date="2024-05-19T18:28:00Z" w16du:dateUtc="2024-05-20T01:28:00Z">
        <w:r>
          <w:t>picked</w:t>
        </w:r>
      </w:ins>
      <w:ins w:id="1994" w:author="kunnu vrma" w:date="2024-05-19T18:26:00Z" w16du:dateUtc="2024-05-20T01:26:00Z">
        <w:r w:rsidRPr="00776F85">
          <w:t xml:space="preserve"> represent the entire data set. If the samples are biased or not representative, the insights and conclusions from the visualization could be wrong or misleading.</w:t>
        </w:r>
      </w:ins>
    </w:p>
    <w:p w14:paraId="02229981" w14:textId="3AD2605B" w:rsidR="00776F85" w:rsidRPr="00776F85" w:rsidRDefault="00776F85" w:rsidP="001A0E5F">
      <w:pPr>
        <w:pStyle w:val="ListParagraph"/>
        <w:numPr>
          <w:ilvl w:val="0"/>
          <w:numId w:val="32"/>
        </w:numPr>
        <w:rPr>
          <w:ins w:id="1995" w:author="kunnu vrma" w:date="2024-05-19T18:26:00Z" w16du:dateUtc="2024-05-20T01:26:00Z"/>
        </w:rPr>
        <w:pPrChange w:id="1996" w:author="kunnu vrma" w:date="2024-05-19T19:24:00Z" w16du:dateUtc="2024-05-20T02:24:00Z">
          <w:pPr>
            <w:pStyle w:val="Heading3"/>
          </w:pPr>
        </w:pPrChange>
      </w:pPr>
      <w:ins w:id="1997" w:author="kunnu vrma" w:date="2024-05-19T18:26:00Z" w16du:dateUtc="2024-05-20T01:26:00Z">
        <w:r w:rsidRPr="00776F85">
          <w:t xml:space="preserve">Consideration of Implications: </w:t>
        </w:r>
      </w:ins>
      <w:ins w:id="1998" w:author="kunnu vrma" w:date="2024-05-19T18:28:00Z" w16du:dateUtc="2024-05-20T01:28:00Z">
        <w:r>
          <w:t>There a</w:t>
        </w:r>
      </w:ins>
      <w:ins w:id="1999" w:author="kunnu vrma" w:date="2024-05-19T18:29:00Z" w16du:dateUtc="2024-05-20T01:29:00Z">
        <w:r>
          <w:t>re implications on accuracy when the data is sampled because the whole dataset is not used to create those visualizations</w:t>
        </w:r>
      </w:ins>
      <w:ins w:id="2000" w:author="kunnu vrma" w:date="2024-05-19T18:26:00Z" w16du:dateUtc="2024-05-20T01:26:00Z">
        <w:r w:rsidRPr="00776F85">
          <w:t>. While sampling makes visualization and analysis faster, it can also cause sampling errors or miss key patterns and outliers in the full dataset. It's important to balance data reduction and insight accuracy to make smart decisions about visualization strategies.</w:t>
        </w:r>
      </w:ins>
    </w:p>
    <w:p w14:paraId="31532855" w14:textId="2D8B903C" w:rsidR="007501EA" w:rsidDel="00776F85" w:rsidRDefault="007501EA" w:rsidP="002B500B">
      <w:pPr>
        <w:pStyle w:val="ListParagraph"/>
        <w:numPr>
          <w:ilvl w:val="0"/>
          <w:numId w:val="17"/>
        </w:numPr>
        <w:rPr>
          <w:del w:id="2001" w:author="kunnu vrma" w:date="2024-05-19T18:26:00Z" w16du:dateUtc="2024-05-20T01:26:00Z"/>
        </w:rPr>
      </w:pPr>
      <w:del w:id="2002" w:author="kunnu vrma" w:date="2024-05-19T18:26:00Z" w16du:dateUtc="2024-05-20T01:26:00Z">
        <w:r w:rsidDel="00776F85">
          <w:delText>Resource-Intensive Visualization: Visualizing extensive historical data can strain computational resources and prolong visualization rendering times. Graphs, charts, and maps generated from large datasets may require significant processing power and memory, impacting the responsiveness and usability of the visualization interface.</w:delText>
        </w:r>
      </w:del>
    </w:p>
    <w:p w14:paraId="5E3F0D2F" w14:textId="6B38E885" w:rsidR="007501EA" w:rsidDel="00776F85" w:rsidRDefault="007501EA" w:rsidP="002B500B">
      <w:pPr>
        <w:pStyle w:val="ListParagraph"/>
        <w:numPr>
          <w:ilvl w:val="0"/>
          <w:numId w:val="17"/>
        </w:numPr>
        <w:rPr>
          <w:del w:id="2003" w:author="kunnu vrma" w:date="2024-05-19T18:26:00Z" w16du:dateUtc="2024-05-20T01:26:00Z"/>
        </w:rPr>
      </w:pPr>
      <w:del w:id="2004" w:author="kunnu vrma" w:date="2024-05-19T18:26:00Z" w16du:dateUtc="2024-05-20T01:26:00Z">
        <w:r w:rsidDel="00776F85">
          <w:delText>Sampling Techniques: To expedite visualization without compromising accuracy significantly, sampling techniques can be employed to select representative subsets of the data for visualization. Random sampling, systematic sampling, or stratified sampling methods can help reduce the dataset size while preserving the overall data distribution and characteristics.</w:delText>
        </w:r>
      </w:del>
    </w:p>
    <w:p w14:paraId="33E9A8C7" w14:textId="1F25DA55" w:rsidR="007501EA" w:rsidDel="00776F85" w:rsidRDefault="007501EA" w:rsidP="002B500B">
      <w:pPr>
        <w:pStyle w:val="ListParagraph"/>
        <w:numPr>
          <w:ilvl w:val="0"/>
          <w:numId w:val="17"/>
        </w:numPr>
        <w:rPr>
          <w:del w:id="2005" w:author="kunnu vrma" w:date="2024-05-19T18:26:00Z" w16du:dateUtc="2024-05-20T01:26:00Z"/>
        </w:rPr>
      </w:pPr>
      <w:del w:id="2006" w:author="kunnu vrma" w:date="2024-05-19T18:26:00Z" w16du:dateUtc="2024-05-20T01:26:00Z">
        <w:r w:rsidDel="00776F85">
          <w:delText>Importance of Representative Samples: When employing sampling techniques, it's crucial to ensure that the selected samples are representative of the entire data set. Biased or unrepresentative samples may skew insights and conclusions drawn from visualization, leading to inaccurate or misleading interpretations of the data.</w:delText>
        </w:r>
      </w:del>
    </w:p>
    <w:p w14:paraId="6D98FA19" w14:textId="47F2AB1A" w:rsidR="007501EA" w:rsidDel="00776F85" w:rsidRDefault="007501EA" w:rsidP="002B500B">
      <w:pPr>
        <w:pStyle w:val="ListParagraph"/>
        <w:numPr>
          <w:ilvl w:val="0"/>
          <w:numId w:val="17"/>
        </w:numPr>
        <w:rPr>
          <w:del w:id="2007" w:author="kunnu vrma" w:date="2024-05-19T18:26:00Z" w16du:dateUtc="2024-05-20T01:26:00Z"/>
        </w:rPr>
      </w:pPr>
      <w:del w:id="2008" w:author="kunnu vrma" w:date="2024-05-19T18:26:00Z" w16du:dateUtc="2024-05-20T01:26:00Z">
        <w:r w:rsidDel="00776F85">
          <w:delText>Consideration of Implications: It's essential to consider the implications of data reduction on the reliability of insights derived from historical data. While sampling can expedite visualization and analysis, it may also introduce sampling errors or overlook critical patterns and outliers present in the full dataset. Evaluating the trade-offs between data reduction and insight accuracy is essential to make informed decisions about visualization strategies.</w:delText>
        </w:r>
      </w:del>
    </w:p>
    <w:p w14:paraId="6CCF0B55" w14:textId="7BEC3021" w:rsidR="007501EA" w:rsidRDefault="007501EA" w:rsidP="007501EA">
      <w:r>
        <w:t xml:space="preserve">In summary, a </w:t>
      </w:r>
      <w:del w:id="2009" w:author="kunnu vrma" w:date="2024-05-19T18:31:00Z" w16du:dateUtc="2024-05-20T01:31:00Z">
        <w:r w:rsidDel="00776F85">
          <w:delText>comprehensive assessment</w:delText>
        </w:r>
      </w:del>
      <w:ins w:id="2010" w:author="kunnu vrma" w:date="2024-05-19T18:31:00Z" w16du:dateUtc="2024-05-20T01:31:00Z">
        <w:r w:rsidR="00776F85">
          <w:t>full review</w:t>
        </w:r>
      </w:ins>
      <w:r>
        <w:t xml:space="preserve"> of the implications of the implementation provides valuable insights into the application's strengths, weaknesses, and areas for improvement. </w:t>
      </w:r>
      <w:del w:id="2011" w:author="kunnu vrma" w:date="2024-05-19T18:31:00Z" w16du:dateUtc="2024-05-20T01:31:00Z">
        <w:r w:rsidDel="00776F85">
          <w:delText>By leveraging these insights,</w:delText>
        </w:r>
      </w:del>
      <w:ins w:id="2012" w:author="kunnu vrma" w:date="2024-05-19T18:31:00Z" w16du:dateUtc="2024-05-20T01:31:00Z">
        <w:r w:rsidR="00776F85">
          <w:t>Using this information,</w:t>
        </w:r>
      </w:ins>
      <w:r>
        <w:t xml:space="preserve"> stakeholders can make informed</w:t>
      </w:r>
      <w:ins w:id="2013" w:author="kunnu vrma" w:date="2024-05-19T18:32:00Z" w16du:dateUtc="2024-05-20T01:32:00Z">
        <w:r w:rsidR="00776F85">
          <w:t xml:space="preserve"> and smart decisions to gather the useful and reliable traffic and weather insights.</w:t>
        </w:r>
      </w:ins>
      <w:del w:id="2014" w:author="kunnu vrma" w:date="2024-05-19T18:32:00Z" w16du:dateUtc="2024-05-20T01:32:00Z">
        <w:r w:rsidDel="00776F85">
          <w:delText xml:space="preserve"> decisions, prioritize enhancements, and drive continuous improvement to deliver a robust, reliable, and user-centric solution for traffic and weather insights.</w:delText>
        </w:r>
      </w:del>
    </w:p>
    <w:p w14:paraId="01BE0B1B" w14:textId="2D91675F" w:rsidR="0043549E" w:rsidRPr="002B500B" w:rsidRDefault="0043549E" w:rsidP="00EC75E0">
      <w:pPr>
        <w:pStyle w:val="Heading2"/>
        <w:rPr>
          <w:rStyle w:val="Heading2Char"/>
        </w:rPr>
      </w:pPr>
      <w:bookmarkStart w:id="2015" w:name="_Toc166994187"/>
      <w:bookmarkStart w:id="2016" w:name="_Toc167406630"/>
      <w:r w:rsidRPr="002B500B">
        <w:rPr>
          <w:rStyle w:val="Heading2Char"/>
        </w:rPr>
        <w:t>2.</w:t>
      </w:r>
      <w:r w:rsidR="007A45A0" w:rsidRPr="002B500B">
        <w:rPr>
          <w:rStyle w:val="Heading2Char"/>
        </w:rPr>
        <w:t>1</w:t>
      </w:r>
      <w:r w:rsidR="002B500B" w:rsidRPr="002B500B">
        <w:rPr>
          <w:rStyle w:val="Heading2Char"/>
        </w:rPr>
        <w:t>1</w:t>
      </w:r>
      <w:r w:rsidRPr="002B500B">
        <w:t xml:space="preserve"> </w:t>
      </w:r>
      <w:r w:rsidRPr="002B500B">
        <w:rPr>
          <w:rStyle w:val="Heading2Char"/>
        </w:rPr>
        <w:t>Research on the Use of New Technologies</w:t>
      </w:r>
      <w:bookmarkEnd w:id="2015"/>
      <w:bookmarkEnd w:id="2016"/>
    </w:p>
    <w:p w14:paraId="77C6995D" w14:textId="39102ACB" w:rsidR="0043549E" w:rsidRDefault="0043549E" w:rsidP="007501EA">
      <w:r w:rsidRPr="0043549E">
        <w:t xml:space="preserve">In the process of developing the application and conducting research, several new technologies, tools, and methodologies were explored. These explorations </w:t>
      </w:r>
      <w:del w:id="2017" w:author="kunnu vrma" w:date="2024-05-19T19:10:00Z" w16du:dateUtc="2024-05-20T02:10:00Z">
        <w:r w:rsidRPr="0043549E" w:rsidDel="002D5A47">
          <w:delText xml:space="preserve">yielded </w:delText>
        </w:r>
      </w:del>
      <w:ins w:id="2018" w:author="kunnu vrma" w:date="2024-05-19T19:10:00Z" w16du:dateUtc="2024-05-20T02:10:00Z">
        <w:r w:rsidR="002D5A47">
          <w:t>provided</w:t>
        </w:r>
        <w:r w:rsidR="002D5A47" w:rsidRPr="0043549E">
          <w:t xml:space="preserve"> </w:t>
        </w:r>
      </w:ins>
      <w:r w:rsidRPr="0043549E">
        <w:t xml:space="preserve">valuable insights </w:t>
      </w:r>
      <w:del w:id="2019" w:author="kunnu vrma" w:date="2024-05-19T19:10:00Z" w16du:dateUtc="2024-05-20T02:10:00Z">
        <w:r w:rsidRPr="0043549E" w:rsidDel="002D5A47">
          <w:delText xml:space="preserve">into emerging trends, innovative solutions, and potential areas </w:delText>
        </w:r>
      </w:del>
      <w:ins w:id="2020" w:author="kunnu vrma" w:date="2024-05-19T19:10:00Z" w16du:dateUtc="2024-05-20T02:10:00Z">
        <w:r w:rsidR="002D5A47">
          <w:t xml:space="preserve">into new trends </w:t>
        </w:r>
      </w:ins>
      <w:r w:rsidRPr="0043549E">
        <w:t>for further investigation. Here's a breakdown of the key findings and observations:</w:t>
      </w:r>
    </w:p>
    <w:p w14:paraId="08023D50" w14:textId="0C8E995E" w:rsidR="0043549E" w:rsidRDefault="0043549E" w:rsidP="002B500B">
      <w:pPr>
        <w:pStyle w:val="ListParagraph"/>
        <w:numPr>
          <w:ilvl w:val="0"/>
          <w:numId w:val="18"/>
        </w:numPr>
      </w:pPr>
      <w:r w:rsidRPr="0043549E">
        <w:t>API Integration: Through research and practical application, a deeper understanding of API integration was gained. Various APIs, such as OpenWeatherMap and Google Maps Distance Matrix API, were utilized to fetch weather data, real-time traffic information, alternative routes, and public transit data. This experience highlighted the importance of effective API selection, proper authentication, and error handling mechanisms to ensure seamless data retrieval and processing.</w:t>
      </w:r>
    </w:p>
    <w:p w14:paraId="43A6C209" w14:textId="16B921BB" w:rsidR="0043549E" w:rsidRDefault="0043549E" w:rsidP="002B500B">
      <w:pPr>
        <w:pStyle w:val="ListParagraph"/>
        <w:numPr>
          <w:ilvl w:val="0"/>
          <w:numId w:val="18"/>
        </w:numPr>
      </w:pPr>
      <w:r>
        <w:t xml:space="preserve">Data Visualization Libraries: </w:t>
      </w:r>
      <w:del w:id="2021" w:author="kunnu vrma" w:date="2024-05-19T19:11:00Z" w16du:dateUtc="2024-05-20T02:11:00Z">
        <w:r w:rsidDel="002D5A47">
          <w:delText>Experimentation with</w:delText>
        </w:r>
      </w:del>
      <w:ins w:id="2022" w:author="kunnu vrma" w:date="2024-05-19T19:11:00Z" w16du:dateUtc="2024-05-20T02:11:00Z">
        <w:r w:rsidR="002D5A47">
          <w:t>Using</w:t>
        </w:r>
      </w:ins>
      <w:r>
        <w:t xml:space="preserve"> data visualization libraries such as Matplotlib, Seaborn, Plotly, and Folium provided insights into their </w:t>
      </w:r>
      <w:del w:id="2023" w:author="kunnu vrma" w:date="2024-05-19T19:11:00Z" w16du:dateUtc="2024-05-20T02:11:00Z">
        <w:r w:rsidDel="002D5A47">
          <w:delText>capabilities and limitations</w:delText>
        </w:r>
      </w:del>
      <w:ins w:id="2024" w:author="kunnu vrma" w:date="2024-05-19T19:11:00Z" w16du:dateUtc="2024-05-20T02:11:00Z">
        <w:r w:rsidR="002D5A47">
          <w:t>pros and cons</w:t>
        </w:r>
      </w:ins>
      <w:r>
        <w:t xml:space="preserve"> for generating graphs, charts, and maps. </w:t>
      </w:r>
      <w:r>
        <w:lastRenderedPageBreak/>
        <w:t xml:space="preserve">Each library offers unique features and functionalities, </w:t>
      </w:r>
      <w:del w:id="2025" w:author="kunnu vrma" w:date="2024-05-19T19:11:00Z" w16du:dateUtc="2024-05-20T02:11:00Z">
        <w:r w:rsidDel="002D5A47">
          <w:delText xml:space="preserve">enabling </w:delText>
        </w:r>
      </w:del>
      <w:ins w:id="2026" w:author="kunnu vrma" w:date="2024-05-19T19:11:00Z" w16du:dateUtc="2024-05-20T02:11:00Z">
        <w:r w:rsidR="002D5A47">
          <w:t>allowing</w:t>
        </w:r>
        <w:r w:rsidR="002D5A47">
          <w:t xml:space="preserve"> </w:t>
        </w:r>
      </w:ins>
      <w:r>
        <w:t>the creation of informative and visually appealing visualizations to convey insights derived from traffic and weather data.</w:t>
      </w:r>
    </w:p>
    <w:p w14:paraId="1A3993BA" w14:textId="7A1A9E16" w:rsidR="00CE0456" w:rsidRDefault="00CE0456" w:rsidP="002B500B">
      <w:pPr>
        <w:pStyle w:val="ListParagraph"/>
        <w:numPr>
          <w:ilvl w:val="0"/>
          <w:numId w:val="18"/>
        </w:numPr>
      </w:pPr>
      <w:r>
        <w:t xml:space="preserve">Tableau Integration: Integration of Tableau into the project </w:t>
      </w:r>
      <w:ins w:id="2027" w:author="kunnu vrma" w:date="2024-05-19T19:12:00Z" w16du:dateUtc="2024-05-20T02:12:00Z">
        <w:r w:rsidR="002D5A47">
          <w:t xml:space="preserve">was a bonus to the Project proposal and </w:t>
        </w:r>
      </w:ins>
      <w:r>
        <w:t xml:space="preserve">brought a significant enhancement in data visualization capabilities, enabling stakeholders to gain deeper insights from the analyzed data through interactive dashboards and visualizations. </w:t>
      </w:r>
      <w:del w:id="2028" w:author="kunnu vrma" w:date="2024-05-19T19:12:00Z" w16du:dateUtc="2024-05-20T02:12:00Z">
        <w:r w:rsidDel="002D5A47">
          <w:delText>Here's a detailed expansion on the integration with Tableau and APIs:</w:delText>
        </w:r>
      </w:del>
    </w:p>
    <w:p w14:paraId="10879973" w14:textId="73292A53" w:rsidR="00CE0456" w:rsidRDefault="00CE0456" w:rsidP="002B500B">
      <w:pPr>
        <w:pStyle w:val="ListParagraph"/>
        <w:numPr>
          <w:ilvl w:val="0"/>
          <w:numId w:val="18"/>
        </w:numPr>
      </w:pPr>
      <w:r>
        <w:t xml:space="preserve">Advanced Data Visualization with Tableau: Tableau's powerful visualization tools allowed for the creation of dynamic and interactive dashboards that presented complex data in an easily understandable format. The integration with Tableau enabled the generation of various types of charts, graphs, maps, and other visual elements to represent data trends, patterns, and correlations effectively. </w:t>
      </w:r>
      <w:del w:id="2029" w:author="kunnu vrma" w:date="2024-05-19T19:12:00Z" w16du:dateUtc="2024-05-20T02:12:00Z">
        <w:r w:rsidDel="002D5A47">
          <w:delText>Stakeholders could interact with the dashboards, filter data, drill down into specific details, and explore different perspectives of the data, facilitating better decision-making and understanding of the analyzed insights.</w:delText>
        </w:r>
      </w:del>
    </w:p>
    <w:p w14:paraId="7A433E46" w14:textId="77777777" w:rsidR="00D02F55" w:rsidRDefault="00D02F55" w:rsidP="00D02F55">
      <w:pPr>
        <w:pStyle w:val="ListParagraph"/>
      </w:pPr>
    </w:p>
    <w:p w14:paraId="5BFDA98F" w14:textId="152C92A9" w:rsidR="00D8676F" w:rsidRDefault="00D02F55" w:rsidP="00D8676F">
      <w:pPr>
        <w:pStyle w:val="ListParagraph"/>
      </w:pPr>
      <w:r w:rsidRPr="00D02F55">
        <w:rPr>
          <w:noProof/>
        </w:rPr>
        <w:drawing>
          <wp:inline distT="0" distB="0" distL="0" distR="0" wp14:anchorId="6A031DFB" wp14:editId="57101414">
            <wp:extent cx="5943600" cy="3771265"/>
            <wp:effectExtent l="0" t="0" r="0" b="635"/>
            <wp:docPr id="2022153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376" name="Picture 1" descr="A screenshot of a graph&#10;&#10;Description automatically generated"/>
                    <pic:cNvPicPr/>
                  </pic:nvPicPr>
                  <pic:blipFill>
                    <a:blip r:embed="rId75"/>
                    <a:stretch>
                      <a:fillRect/>
                    </a:stretch>
                  </pic:blipFill>
                  <pic:spPr>
                    <a:xfrm>
                      <a:off x="0" y="0"/>
                      <a:ext cx="5943600" cy="3771265"/>
                    </a:xfrm>
                    <a:prstGeom prst="rect">
                      <a:avLst/>
                    </a:prstGeom>
                  </pic:spPr>
                </pic:pic>
              </a:graphicData>
            </a:graphic>
          </wp:inline>
        </w:drawing>
      </w:r>
    </w:p>
    <w:p w14:paraId="749C963D" w14:textId="77777777" w:rsidR="00D02F55" w:rsidRDefault="00D02F55" w:rsidP="00D8676F">
      <w:pPr>
        <w:pStyle w:val="ListParagraph"/>
        <w:rPr>
          <w:ins w:id="2030" w:author="kunnu vrma" w:date="2024-05-19T06:28:00Z" w16du:dateUtc="2024-05-19T13:28:00Z"/>
        </w:rPr>
      </w:pPr>
    </w:p>
    <w:p w14:paraId="2CE283C9" w14:textId="7B04886F" w:rsidR="005A5FE0" w:rsidRDefault="005A5FE0" w:rsidP="005A5FE0">
      <w:pPr>
        <w:pStyle w:val="Caption"/>
        <w:rPr>
          <w:ins w:id="2031" w:author="kunnu vrma" w:date="2024-05-19T06:28:00Z" w16du:dateUtc="2024-05-19T13:28:00Z"/>
        </w:rPr>
        <w:pPrChange w:id="2032" w:author="kunnu vrma" w:date="2024-05-19T06:28:00Z" w16du:dateUtc="2024-05-19T13:28:00Z">
          <w:pPr>
            <w:pStyle w:val="ListParagraph"/>
          </w:pPr>
        </w:pPrChange>
      </w:pPr>
      <w:bookmarkStart w:id="2033" w:name="_Toc166994124"/>
      <w:bookmarkStart w:id="2034" w:name="_Toc166994266"/>
      <w:bookmarkStart w:id="2035" w:name="_Toc167041570"/>
      <w:ins w:id="2036" w:author="kunnu vrma" w:date="2024-05-19T06:28:00Z" w16du:dateUtc="2024-05-19T13:28:00Z">
        <w:r>
          <w:t xml:space="preserve">Figure </w:t>
        </w:r>
        <w:r>
          <w:fldChar w:fldCharType="begin"/>
        </w:r>
        <w:r>
          <w:instrText xml:space="preserve"> SEQ Figure \* ARABIC </w:instrText>
        </w:r>
      </w:ins>
      <w:r>
        <w:fldChar w:fldCharType="separate"/>
      </w:r>
      <w:ins w:id="2037" w:author="kunnu vrma" w:date="2024-05-19T20:04:00Z" w16du:dateUtc="2024-05-20T03:04:00Z">
        <w:r w:rsidR="00CB18E6">
          <w:rPr>
            <w:noProof/>
          </w:rPr>
          <w:t>67</w:t>
        </w:r>
      </w:ins>
      <w:ins w:id="2038" w:author="kunnu vrma" w:date="2024-05-19T06:28:00Z" w16du:dateUtc="2024-05-19T13:28:00Z">
        <w:r>
          <w:fldChar w:fldCharType="end"/>
        </w:r>
        <w:r>
          <w:t>: Tablea</w:t>
        </w:r>
      </w:ins>
      <w:ins w:id="2039" w:author="kunnu vrma" w:date="2024-05-19T06:29:00Z" w16du:dateUtc="2024-05-19T13:29:00Z">
        <w:r>
          <w:t>u Dashboard showing 5 Traffic and Weather visual Insights</w:t>
        </w:r>
      </w:ins>
      <w:bookmarkEnd w:id="2033"/>
      <w:bookmarkEnd w:id="2034"/>
      <w:bookmarkEnd w:id="2035"/>
    </w:p>
    <w:p w14:paraId="78BF9208" w14:textId="77777777" w:rsidR="005A5FE0" w:rsidRDefault="005A5FE0" w:rsidP="00D8676F">
      <w:pPr>
        <w:pStyle w:val="ListParagraph"/>
      </w:pPr>
    </w:p>
    <w:p w14:paraId="4EB7C0E9" w14:textId="2AD40D91" w:rsidR="00D02F55" w:rsidRPr="00D02F55" w:rsidRDefault="00D02F55" w:rsidP="00D8676F">
      <w:pPr>
        <w:pStyle w:val="ListParagraph"/>
        <w:rPr>
          <w:i/>
          <w:iCs/>
        </w:rPr>
      </w:pPr>
      <w:r w:rsidRPr="00D02F55">
        <w:rPr>
          <w:i/>
          <w:iCs/>
        </w:rPr>
        <w:t>The picture shown above shows the Visualization done in Tableau for the Traffic and Weather Analysis for City of Philadelphia</w:t>
      </w:r>
      <w:r>
        <w:rPr>
          <w:i/>
          <w:iCs/>
        </w:rPr>
        <w:t xml:space="preserve"> (saved in folder as City-Dashboard.twb)</w:t>
      </w:r>
    </w:p>
    <w:p w14:paraId="7B5DEAA8" w14:textId="77777777" w:rsidR="00D8676F" w:rsidRDefault="00D8676F" w:rsidP="00D8676F">
      <w:pPr>
        <w:pStyle w:val="ListParagraph"/>
      </w:pPr>
    </w:p>
    <w:p w14:paraId="2791189C" w14:textId="51507C91" w:rsidR="00CE0456" w:rsidRDefault="00CE0456" w:rsidP="002B500B">
      <w:pPr>
        <w:pStyle w:val="ListParagraph"/>
        <w:numPr>
          <w:ilvl w:val="0"/>
          <w:numId w:val="18"/>
        </w:numPr>
      </w:pPr>
      <w:r>
        <w:t xml:space="preserve">Web-Based Dashboard with Flask: Flask, a lightweight and flexible Python web framework, was utilized to develop a web-based dashboard that served as the interface for accessing and interacting with the analyzed insights. The dashboard, powered by Flask, provided stakeholders </w:t>
      </w:r>
      <w:r>
        <w:lastRenderedPageBreak/>
        <w:t xml:space="preserve">with a user-friendly platform to explore the visualizations and findings derived from Tableau and other analysis tools. </w:t>
      </w:r>
      <w:del w:id="2040" w:author="kunnu vrma" w:date="2024-05-19T19:13:00Z" w16du:dateUtc="2024-05-20T02:13:00Z">
        <w:r w:rsidDel="002D5A47">
          <w:delText>Flask facilitated the integration of Tableau dashboards into the web application, ensuring seamless navigation and accessibility for users across different devices and platforms.</w:delText>
        </w:r>
      </w:del>
    </w:p>
    <w:p w14:paraId="1DDC8D39" w14:textId="3EAB7487" w:rsidR="00CE0456" w:rsidRDefault="00CE0456" w:rsidP="002B500B">
      <w:pPr>
        <w:pStyle w:val="ListParagraph"/>
        <w:numPr>
          <w:ilvl w:val="0"/>
          <w:numId w:val="18"/>
        </w:numPr>
      </w:pPr>
      <w:r>
        <w:t xml:space="preserve">Python Scripting for UI/UX Enhancement: Python scripting was </w:t>
      </w:r>
      <w:del w:id="2041" w:author="kunnu vrma" w:date="2024-05-19T19:13:00Z" w16du:dateUtc="2024-05-20T02:13:00Z">
        <w:r w:rsidDel="0036044C">
          <w:delText xml:space="preserve">employed </w:delText>
        </w:r>
      </w:del>
      <w:ins w:id="2042" w:author="kunnu vrma" w:date="2024-05-19T19:13:00Z" w16du:dateUtc="2024-05-20T02:13:00Z">
        <w:r w:rsidR="0036044C">
          <w:t>used</w:t>
        </w:r>
        <w:r w:rsidR="0036044C">
          <w:t xml:space="preserve"> </w:t>
        </w:r>
      </w:ins>
      <w:r>
        <w:t>to enhance the user interface (UI) and user experience (UX) of the web-based dashboard</w:t>
      </w:r>
      <w:ins w:id="2043" w:author="kunnu vrma" w:date="2024-05-19T19:13:00Z" w16du:dateUtc="2024-05-20T02:13:00Z">
        <w:r w:rsidR="0036044C">
          <w:t xml:space="preserve"> and its data science features</w:t>
        </w:r>
      </w:ins>
      <w:r>
        <w:t xml:space="preserve">. Custom Python scripts were developed to add interactive elements, dynamic content updates, and personalized features to the dashboard, improving usability and engagement for stakeholders. Python's flexibility and versatility allowed for the creation of </w:t>
      </w:r>
      <w:del w:id="2044" w:author="kunnu vrma" w:date="2024-05-19T19:13:00Z" w16du:dateUtc="2024-05-20T02:13:00Z">
        <w:r w:rsidDel="0036044C">
          <w:delText xml:space="preserve">tailored </w:delText>
        </w:r>
      </w:del>
      <w:ins w:id="2045" w:author="kunnu vrma" w:date="2024-05-19T19:13:00Z" w16du:dateUtc="2024-05-20T02:13:00Z">
        <w:r w:rsidR="0036044C">
          <w:t>customized</w:t>
        </w:r>
        <w:r w:rsidR="0036044C">
          <w:t xml:space="preserve"> </w:t>
        </w:r>
      </w:ins>
      <w:r>
        <w:t>solutions to</w:t>
      </w:r>
      <w:del w:id="2046" w:author="kunnu vrma" w:date="2024-05-19T19:14:00Z" w16du:dateUtc="2024-05-20T02:14:00Z">
        <w:r w:rsidDel="0036044C">
          <w:delText xml:space="preserve"> meet specific UI/UX requirements and preferences,</w:delText>
        </w:r>
      </w:del>
      <w:r>
        <w:t xml:space="preserve"> enhanc</w:t>
      </w:r>
      <w:ins w:id="2047" w:author="kunnu vrma" w:date="2024-05-19T19:14:00Z" w16du:dateUtc="2024-05-20T02:14:00Z">
        <w:r w:rsidR="0036044C">
          <w:t>e</w:t>
        </w:r>
      </w:ins>
      <w:del w:id="2048" w:author="kunnu vrma" w:date="2024-05-19T19:14:00Z" w16du:dateUtc="2024-05-20T02:14:00Z">
        <w:r w:rsidDel="0036044C">
          <w:delText>ing</w:delText>
        </w:r>
      </w:del>
      <w:r>
        <w:t xml:space="preserve"> the overall effectiveness of the dashboard in </w:t>
      </w:r>
      <w:del w:id="2049" w:author="kunnu vrma" w:date="2024-05-19T19:14:00Z" w16du:dateUtc="2024-05-20T02:14:00Z">
        <w:r w:rsidDel="0036044C">
          <w:delText xml:space="preserve">conveying </w:delText>
        </w:r>
      </w:del>
      <w:ins w:id="2050" w:author="kunnu vrma" w:date="2024-05-19T19:14:00Z" w16du:dateUtc="2024-05-20T02:14:00Z">
        <w:r w:rsidR="0036044C">
          <w:t>appealing</w:t>
        </w:r>
        <w:r w:rsidR="0036044C">
          <w:t xml:space="preserve"> </w:t>
        </w:r>
      </w:ins>
      <w:r>
        <w:t xml:space="preserve">insights and </w:t>
      </w:r>
      <w:del w:id="2051" w:author="kunnu vrma" w:date="2024-05-19T19:14:00Z" w16du:dateUtc="2024-05-20T02:14:00Z">
        <w:r w:rsidDel="0036044C">
          <w:delText xml:space="preserve">facilitating </w:delText>
        </w:r>
      </w:del>
      <w:ins w:id="2052" w:author="kunnu vrma" w:date="2024-05-19T19:14:00Z" w16du:dateUtc="2024-05-20T02:14:00Z">
        <w:r w:rsidR="0036044C">
          <w:t>improving</w:t>
        </w:r>
        <w:r w:rsidR="0036044C">
          <w:t xml:space="preserve"> </w:t>
        </w:r>
      </w:ins>
      <w:r>
        <w:t>decision-making processes.</w:t>
      </w:r>
    </w:p>
    <w:p w14:paraId="271420E1" w14:textId="240D2E7A" w:rsidR="0043549E" w:rsidRDefault="0043549E" w:rsidP="002B500B">
      <w:pPr>
        <w:pStyle w:val="ListParagraph"/>
        <w:numPr>
          <w:ilvl w:val="0"/>
          <w:numId w:val="18"/>
        </w:numPr>
      </w:pPr>
      <w:r>
        <w:t>Machine Learning:</w:t>
      </w:r>
      <w:del w:id="2053" w:author="kunnu vrma" w:date="2024-05-19T19:14:00Z" w16du:dateUtc="2024-05-20T02:14:00Z">
        <w:r w:rsidDel="0036044C">
          <w:delText xml:space="preserve"> While not extensively utilized in the current implementation, research into machine learning algorithms and techniques revealed their potential applications for traffic prediction, anomaly detection, and optimization</w:delText>
        </w:r>
      </w:del>
      <w:ins w:id="2054" w:author="kunnu vrma" w:date="2024-05-19T19:14:00Z" w16du:dateUtc="2024-05-20T02:14:00Z">
        <w:r w:rsidR="0036044C">
          <w:t xml:space="preserve"> Using Machine learning models such as Linear Regression Model, and </w:t>
        </w:r>
      </w:ins>
      <w:ins w:id="2055" w:author="kunnu vrma" w:date="2024-05-19T19:15:00Z" w16du:dateUtc="2024-05-20T02:15:00Z">
        <w:r w:rsidR="0036044C">
          <w:t xml:space="preserve">Random Forest Regression model to train the data to predict the target variable and then checking the error rate with MAE and RMSE </w:t>
        </w:r>
      </w:ins>
      <w:ins w:id="2056" w:author="kunnu vrma" w:date="2024-05-19T19:16:00Z" w16du:dateUtc="2024-05-20T02:16:00Z">
        <w:r w:rsidR="0036044C">
          <w:t>was a part of great search and use of new technology.</w:t>
        </w:r>
      </w:ins>
      <w:del w:id="2057" w:author="kunnu vrma" w:date="2024-05-19T19:14:00Z" w16du:dateUtc="2024-05-20T02:14:00Z">
        <w:r w:rsidDel="0036044C">
          <w:delText>. Exploring supervised and unsupervised learning approaches could enhance the application's capabilities to provide personalized recommendations and predictive insights based on historical traffic patterns and weather conditions.</w:delText>
        </w:r>
      </w:del>
    </w:p>
    <w:p w14:paraId="4F344C4F" w14:textId="185DF2AF" w:rsidR="00CE0456" w:rsidRDefault="00CE0456" w:rsidP="002B500B">
      <w:pPr>
        <w:pStyle w:val="ListParagraph"/>
        <w:numPr>
          <w:ilvl w:val="0"/>
          <w:numId w:val="18"/>
        </w:numPr>
      </w:pPr>
      <w:r w:rsidRPr="00CE0456">
        <w:t xml:space="preserve">Geospatial Analysis: </w:t>
      </w:r>
      <w:del w:id="2058" w:author="kunnu vrma" w:date="2024-05-19T19:16:00Z" w16du:dateUtc="2024-05-20T02:16:00Z">
        <w:r w:rsidRPr="00CE0456" w:rsidDel="0036044C">
          <w:delText>Delving into</w:delText>
        </w:r>
      </w:del>
      <w:ins w:id="2059" w:author="kunnu vrma" w:date="2024-05-19T19:16:00Z" w16du:dateUtc="2024-05-20T02:16:00Z">
        <w:r w:rsidR="0036044C">
          <w:t>Dealing with</w:t>
        </w:r>
      </w:ins>
      <w:r w:rsidRPr="00CE0456">
        <w:t xml:space="preserve"> geospatial analysis techniques and libraries provided valuable insights into spatial data processing, visualization, and clustering. Techniques such as K-means clustering were explored to analyze traffic patterns, identify congestion hotspots, and optimize route planning based on geographic data.</w:t>
      </w:r>
    </w:p>
    <w:p w14:paraId="68827309" w14:textId="383A03B8" w:rsidR="00CE0456" w:rsidDel="0036044C" w:rsidRDefault="00CE0456" w:rsidP="002B500B">
      <w:pPr>
        <w:pStyle w:val="ListParagraph"/>
        <w:numPr>
          <w:ilvl w:val="0"/>
          <w:numId w:val="18"/>
        </w:numPr>
        <w:rPr>
          <w:del w:id="2060" w:author="kunnu vrma" w:date="2024-05-19T19:17:00Z" w16du:dateUtc="2024-05-20T02:17:00Z"/>
        </w:rPr>
      </w:pPr>
      <w:r>
        <w:t xml:space="preserve">Model evaluation and optimization: These were pivotal aspects of the project, ensuring that the developed models could accurately predict outcomes and provide valuable insights. </w:t>
      </w:r>
      <w:del w:id="2061" w:author="kunnu vrma" w:date="2024-05-19T19:16:00Z" w16du:dateUtc="2024-05-20T02:16:00Z">
        <w:r w:rsidDel="0036044C">
          <w:delText>Here's an expanded view on the strategies employed for model evaluation and optimization:</w:delText>
        </w:r>
      </w:del>
    </w:p>
    <w:p w14:paraId="3C0F885C" w14:textId="5F78733F" w:rsidR="00CE0456" w:rsidDel="0036044C" w:rsidRDefault="00CE0456" w:rsidP="0036044C">
      <w:pPr>
        <w:pStyle w:val="ListParagraph"/>
        <w:numPr>
          <w:ilvl w:val="0"/>
          <w:numId w:val="18"/>
        </w:numPr>
        <w:rPr>
          <w:del w:id="2062" w:author="kunnu vrma" w:date="2024-05-19T19:16:00Z" w16du:dateUtc="2024-05-20T02:16:00Z"/>
        </w:rPr>
        <w:pPrChange w:id="2063" w:author="kunnu vrma" w:date="2024-05-19T19:17:00Z" w16du:dateUtc="2024-05-20T02:17:00Z">
          <w:pPr>
            <w:pStyle w:val="ListParagraph"/>
            <w:numPr>
              <w:numId w:val="18"/>
            </w:numPr>
            <w:ind w:hanging="360"/>
          </w:pPr>
        </w:pPrChange>
      </w:pPr>
      <w:del w:id="2064" w:author="kunnu vrma" w:date="2024-05-19T19:16:00Z" w16du:dateUtc="2024-05-20T02:16:00Z">
        <w:r w:rsidDel="0036044C">
          <w:delText>Rigorous Evaluation Metrics: The evaluation of model performance involved the use of robust evaluation metrics such as mean absolute error (MAE), root mean square error (RMSE), and R-squared. These metrics provided comprehensive insights into the accuracy, precision, and goodness-of-fit of the models, enabling stakeholders to assess their effectiveness in predicting target variables.</w:delText>
        </w:r>
      </w:del>
    </w:p>
    <w:p w14:paraId="3AEF1214" w14:textId="1DFE91A9" w:rsidR="00CE0456" w:rsidDel="0036044C" w:rsidRDefault="00CE0456" w:rsidP="0036044C">
      <w:pPr>
        <w:pStyle w:val="ListParagraph"/>
        <w:rPr>
          <w:del w:id="2065" w:author="kunnu vrma" w:date="2024-05-19T19:16:00Z" w16du:dateUtc="2024-05-20T02:16:00Z"/>
        </w:rPr>
        <w:pPrChange w:id="2066" w:author="kunnu vrma" w:date="2024-05-19T19:17:00Z" w16du:dateUtc="2024-05-20T02:17:00Z">
          <w:pPr>
            <w:pStyle w:val="ListParagraph"/>
            <w:numPr>
              <w:numId w:val="18"/>
            </w:numPr>
            <w:ind w:hanging="360"/>
          </w:pPr>
        </w:pPrChange>
      </w:pPr>
      <w:del w:id="2067" w:author="kunnu vrma" w:date="2024-05-19T19:16:00Z" w16du:dateUtc="2024-05-20T02:16:00Z">
        <w:r w:rsidDel="0036044C">
          <w:delText>Hyperparameter Tuning: To enhance model performance and generalization capabilities, hyperparameter tuning techniques were employed. Grid search and random search methods were utilized to systematically explore the hyperparameter space and identify optimal combinations that minimized error metrics or maximized model performance. By fine-tuning hyperparameters such as learning rates, regularization parameters, and tree depths, the models were optimized to achieve better predictive accuracy and robustness across different datasets.</w:delText>
        </w:r>
      </w:del>
    </w:p>
    <w:p w14:paraId="00956F3F" w14:textId="77777777" w:rsidR="00CE0456" w:rsidRDefault="00CE0456" w:rsidP="0036044C">
      <w:pPr>
        <w:pStyle w:val="ListParagraph"/>
        <w:numPr>
          <w:ilvl w:val="0"/>
          <w:numId w:val="18"/>
        </w:numPr>
        <w:pPrChange w:id="2068" w:author="kunnu vrma" w:date="2024-05-19T19:17:00Z" w16du:dateUtc="2024-05-20T02:17:00Z">
          <w:pPr/>
        </w:pPrChange>
      </w:pPr>
    </w:p>
    <w:p w14:paraId="55FE4E5C" w14:textId="3E5EDF9B" w:rsidR="00CE0456" w:rsidRDefault="00CE0456" w:rsidP="002B500B">
      <w:pPr>
        <w:pStyle w:val="ListParagraph"/>
        <w:numPr>
          <w:ilvl w:val="0"/>
          <w:numId w:val="18"/>
        </w:numPr>
      </w:pPr>
      <w:r>
        <w:t>Feature Selection: Feature selection played a</w:t>
      </w:r>
      <w:ins w:id="2069" w:author="kunnu vrma" w:date="2024-05-19T19:17:00Z" w16du:dateUtc="2024-05-20T02:17:00Z">
        <w:r w:rsidR="0036044C">
          <w:t xml:space="preserve">n important </w:t>
        </w:r>
      </w:ins>
      <w:del w:id="2070" w:author="kunnu vrma" w:date="2024-05-19T19:17:00Z" w16du:dateUtc="2024-05-20T02:17:00Z">
        <w:r w:rsidDel="0036044C">
          <w:delText xml:space="preserve"> crucial </w:delText>
        </w:r>
      </w:del>
      <w:r>
        <w:t>role in refining the models and improving their interpretability and efficiency. Through feature selection techniques such as recursive feature elimination (RFE), feature importance ranking, and domain knowledge-based selection, irrelevant or redundant features were identified and removed from the input data</w:t>
      </w:r>
      <w:ins w:id="2071" w:author="kunnu vrma" w:date="2024-05-19T19:17:00Z" w16du:dateUtc="2024-05-20T02:17:00Z">
        <w:r w:rsidR="0036044C">
          <w:t xml:space="preserve">. </w:t>
        </w:r>
      </w:ins>
      <w:del w:id="2072" w:author="kunnu vrma" w:date="2024-05-19T19:17:00Z" w16du:dateUtc="2024-05-20T02:17:00Z">
        <w:r w:rsidDel="0036044C">
          <w:delText>. This streamlined the model input space, reducing noise and complexity while retaining the most informative features for predictive modeling. As a result, the optimized models could focus on relevant input variables, leading to improved prediction accuracy and reduced overfitting.</w:delText>
        </w:r>
      </w:del>
      <w:ins w:id="2073" w:author="kunnu vrma" w:date="2024-05-19T19:17:00Z" w16du:dateUtc="2024-05-20T02:17:00Z">
        <w:r w:rsidR="0036044C">
          <w:t xml:space="preserve">This led to improved model accuracy and </w:t>
        </w:r>
      </w:ins>
      <w:ins w:id="2074" w:author="kunnu vrma" w:date="2024-05-19T19:19:00Z" w16du:dateUtc="2024-05-20T02:19:00Z">
        <w:r w:rsidR="0036044C">
          <w:t xml:space="preserve">prevented </w:t>
        </w:r>
      </w:ins>
      <w:ins w:id="2075" w:author="kunnu vrma" w:date="2024-05-19T19:17:00Z" w16du:dateUtc="2024-05-20T02:17:00Z">
        <w:r w:rsidR="0036044C">
          <w:t>overfitting</w:t>
        </w:r>
      </w:ins>
      <w:ins w:id="2076" w:author="kunnu vrma" w:date="2024-05-19T19:19:00Z" w16du:dateUtc="2024-05-20T02:19:00Z">
        <w:r w:rsidR="0036044C">
          <w:t>.</w:t>
        </w:r>
      </w:ins>
    </w:p>
    <w:p w14:paraId="53D17C42" w14:textId="34E9B1D3" w:rsidR="007501EA" w:rsidDel="0036044C" w:rsidRDefault="00CE0456" w:rsidP="002B500B">
      <w:pPr>
        <w:pStyle w:val="ListParagraph"/>
        <w:numPr>
          <w:ilvl w:val="0"/>
          <w:numId w:val="18"/>
        </w:numPr>
        <w:rPr>
          <w:del w:id="2077" w:author="kunnu vrma" w:date="2024-05-19T19:18:00Z" w16du:dateUtc="2024-05-20T02:18:00Z"/>
        </w:rPr>
      </w:pPr>
      <w:del w:id="2078" w:author="kunnu vrma" w:date="2024-05-19T19:18:00Z" w16du:dateUtc="2024-05-20T02:18:00Z">
        <w:r w:rsidDel="0036044C">
          <w:delText>Algorithm Selection: Experimentation with various algorithms and model architectures enabled the identification of the most suitable approach for the problem domain. Different algorithms, including regression models, decision trees, ensemble methods, and neural networks, were evaluated based on their performance, scalability, and interpretability. By comparing the strengths and weaknesses of each algorithm and assessing their performance on validation datasets, the optimal algorithm for the specific prediction task was selected. This process ensured that the chosen model architecture effectively captured the underlying patterns in the data and produced reliable predictions with minimal bias and variance.</w:delText>
        </w:r>
      </w:del>
    </w:p>
    <w:p w14:paraId="7262B945" w14:textId="10BB9B7B" w:rsidR="00A346AF" w:rsidDel="0036044C" w:rsidRDefault="00A346AF" w:rsidP="002B500B">
      <w:pPr>
        <w:pStyle w:val="ListParagraph"/>
        <w:numPr>
          <w:ilvl w:val="0"/>
          <w:numId w:val="18"/>
        </w:numPr>
        <w:rPr>
          <w:del w:id="2079" w:author="kunnu vrma" w:date="2024-05-19T19:19:00Z" w16du:dateUtc="2024-05-20T02:19:00Z"/>
        </w:rPr>
      </w:pPr>
      <w:del w:id="2080" w:author="kunnu vrma" w:date="2024-05-19T19:19:00Z" w16du:dateUtc="2024-05-20T02:19:00Z">
        <w:r w:rsidDel="0036044C">
          <w:delText>Feature engineering: Feature Engineering played a pivotal role in refining the input data and enhancing the predictive power of machine learning models. Here's an expanded overview of the feature engineering techniques employed in the project, along with insights into the machine learning model development process</w:delText>
        </w:r>
      </w:del>
      <w:del w:id="2081" w:author="kunnu vrma" w:date="2024-05-19T19:18:00Z" w16du:dateUtc="2024-05-20T02:18:00Z">
        <w:r w:rsidDel="0036044C">
          <w:delText>:</w:delText>
        </w:r>
      </w:del>
    </w:p>
    <w:p w14:paraId="506A757D" w14:textId="2A177E9B" w:rsidR="00A346AF" w:rsidRPr="002B500B" w:rsidDel="0036044C" w:rsidRDefault="00A346AF" w:rsidP="00A346AF">
      <w:pPr>
        <w:rPr>
          <w:del w:id="2082" w:author="kunnu vrma" w:date="2024-05-19T19:18:00Z" w16du:dateUtc="2024-05-20T02:18:00Z"/>
          <w:b/>
          <w:bCs/>
        </w:rPr>
      </w:pPr>
      <w:del w:id="2083" w:author="kunnu vrma" w:date="2024-05-19T19:18:00Z" w16du:dateUtc="2024-05-20T02:18:00Z">
        <w:r w:rsidRPr="002B500B" w:rsidDel="0036044C">
          <w:rPr>
            <w:b/>
            <w:bCs/>
          </w:rPr>
          <w:delText>Feature Engineering Techniques:</w:delText>
        </w:r>
      </w:del>
    </w:p>
    <w:p w14:paraId="025E0D34" w14:textId="592834C1" w:rsidR="00A346AF" w:rsidDel="0036044C" w:rsidRDefault="00A346AF" w:rsidP="00A346AF">
      <w:pPr>
        <w:rPr>
          <w:del w:id="2084" w:author="kunnu vrma" w:date="2024-05-19T19:18:00Z" w16du:dateUtc="2024-05-20T02:18:00Z"/>
        </w:rPr>
      </w:pPr>
      <w:del w:id="2085" w:author="kunnu vrma" w:date="2024-05-19T19:18:00Z" w16du:dateUtc="2024-05-20T02:18:00Z">
        <w:r w:rsidDel="0036044C">
          <w:delText>One-Hot Encoding:</w:delText>
        </w:r>
        <w:r w:rsidR="002B500B" w:rsidDel="0036044C">
          <w:delText xml:space="preserve"> </w:delText>
        </w:r>
        <w:r w:rsidDel="0036044C">
          <w:delText>One-hot encoding was applied to categorical variables to transform them into numerical representations suitable for modeling. This technique expanded categorical features into binary vectors, with each category represented by a binary flag. By converting categorical variables into numerical format, the models could effectively incorporate categorical data into predictive algorithms without introducing ordinality.</w:delText>
        </w:r>
      </w:del>
    </w:p>
    <w:p w14:paraId="13CDF5F1" w14:textId="32D5B61B" w:rsidR="00A346AF" w:rsidDel="0036044C" w:rsidRDefault="00A346AF" w:rsidP="00A346AF">
      <w:pPr>
        <w:rPr>
          <w:del w:id="2086" w:author="kunnu vrma" w:date="2024-05-19T19:18:00Z" w16du:dateUtc="2024-05-20T02:18:00Z"/>
        </w:rPr>
      </w:pPr>
      <w:del w:id="2087" w:author="kunnu vrma" w:date="2024-05-19T19:18:00Z" w16du:dateUtc="2024-05-20T02:18:00Z">
        <w:r w:rsidDel="0036044C">
          <w:delText>Feature Scaling:</w:delText>
        </w:r>
        <w:r w:rsidR="002B500B" w:rsidDel="0036044C">
          <w:delText xml:space="preserve"> </w:delText>
        </w:r>
        <w:r w:rsidDel="0036044C">
          <w:delText>Feature scaling techniques such as standardization or normalization were employed to ensure uniformity in the scale of numerical features. Standardization rescaled features to have a mean of zero and a standard deviation of one, while normalization scaled features to a range between zero and one. By standardizing or normalizing numerical features, biases towards features with larger magnitudes were mitigated, leading to improved model convergence and performance.</w:delText>
        </w:r>
      </w:del>
    </w:p>
    <w:p w14:paraId="334977C8" w14:textId="37741C8D" w:rsidR="00A346AF" w:rsidDel="0036044C" w:rsidRDefault="00A346AF" w:rsidP="00A346AF">
      <w:pPr>
        <w:rPr>
          <w:del w:id="2088" w:author="kunnu vrma" w:date="2024-05-19T19:18:00Z" w16du:dateUtc="2024-05-20T02:18:00Z"/>
        </w:rPr>
      </w:pPr>
      <w:del w:id="2089" w:author="kunnu vrma" w:date="2024-05-19T19:18:00Z" w16du:dateUtc="2024-05-20T02:18:00Z">
        <w:r w:rsidDel="0036044C">
          <w:delText>Polynomial Features:</w:delText>
        </w:r>
        <w:r w:rsidR="002B500B" w:rsidDel="0036044C">
          <w:delText xml:space="preserve"> </w:delText>
        </w:r>
        <w:r w:rsidDel="0036044C">
          <w:delText>Polynomial feature generation was utilized to capture non-linear relationships between variables. This technique involved creating new features by taking polynomial combinations of the original features, up to a specified degree. By introducing polynomial features, the feature space was enriched, allowing models to capture complex interactions and non-linear patterns in the data, thereby enhancing model flexibility and predictive accuracy.</w:delText>
        </w:r>
      </w:del>
    </w:p>
    <w:p w14:paraId="1DD9C487" w14:textId="587132C8" w:rsidR="00A346AF" w:rsidDel="0036044C" w:rsidRDefault="00A346AF" w:rsidP="00A346AF">
      <w:pPr>
        <w:rPr>
          <w:del w:id="2090" w:author="kunnu vrma" w:date="2024-05-19T19:18:00Z" w16du:dateUtc="2024-05-20T02:18:00Z"/>
        </w:rPr>
      </w:pPr>
      <w:del w:id="2091" w:author="kunnu vrma" w:date="2024-05-19T19:18:00Z" w16du:dateUtc="2024-05-20T02:18:00Z">
        <w:r w:rsidDel="0036044C">
          <w:delText>Machine Learning Model Development:</w:delText>
        </w:r>
        <w:r w:rsidR="002B500B" w:rsidDel="0036044C">
          <w:delText xml:space="preserve"> </w:delText>
        </w:r>
        <w:r w:rsidDel="0036044C">
          <w:delText>The project involved the development of machine learning models to predict traffic patterns and analyze the impact of weather on traffic conditions. Various algorithms and techniques provided by the scikit-learn (sklearn) library were explored to build predictive models:</w:delText>
        </w:r>
      </w:del>
    </w:p>
    <w:p w14:paraId="46553D91" w14:textId="09B61513" w:rsidR="00A346AF" w:rsidDel="0036044C" w:rsidRDefault="00A346AF" w:rsidP="00A346AF">
      <w:pPr>
        <w:rPr>
          <w:del w:id="2092" w:author="kunnu vrma" w:date="2024-05-19T19:18:00Z" w16du:dateUtc="2024-05-20T02:18:00Z"/>
        </w:rPr>
      </w:pPr>
    </w:p>
    <w:p w14:paraId="44AF2AD4" w14:textId="791A3BB9" w:rsidR="00A346AF" w:rsidDel="0036044C" w:rsidRDefault="00A346AF" w:rsidP="00A346AF">
      <w:pPr>
        <w:rPr>
          <w:del w:id="2093" w:author="kunnu vrma" w:date="2024-05-19T19:18:00Z" w16du:dateUtc="2024-05-20T02:18:00Z"/>
        </w:rPr>
      </w:pPr>
      <w:del w:id="2094" w:author="kunnu vrma" w:date="2024-05-19T19:18:00Z" w16du:dateUtc="2024-05-20T02:18:00Z">
        <w:r w:rsidDel="0036044C">
          <w:delText>Linear Regression:</w:delText>
        </w:r>
      </w:del>
    </w:p>
    <w:p w14:paraId="0F0AE966" w14:textId="7BF27C69" w:rsidR="00A346AF" w:rsidDel="0036044C" w:rsidRDefault="00A346AF" w:rsidP="00A346AF">
      <w:pPr>
        <w:rPr>
          <w:del w:id="2095" w:author="kunnu vrma" w:date="2024-05-19T19:18:00Z" w16du:dateUtc="2024-05-20T02:18:00Z"/>
        </w:rPr>
      </w:pPr>
      <w:del w:id="2096" w:author="kunnu vrma" w:date="2024-05-19T19:18:00Z" w16du:dateUtc="2024-05-20T02:18:00Z">
        <w:r w:rsidDel="0036044C">
          <w:delText>Linear regression was employed for predicting continuous variables such as traffic volume based on weather conditions and other factors. Serving as a baseline model, linear regression provided simple yet interpretable predictions by modeling linear relationships between input features and target variables.</w:delText>
        </w:r>
      </w:del>
    </w:p>
    <w:p w14:paraId="5320EF5C" w14:textId="1053F342" w:rsidR="00A346AF" w:rsidDel="0036044C" w:rsidRDefault="00A346AF" w:rsidP="00A346AF">
      <w:pPr>
        <w:rPr>
          <w:del w:id="2097" w:author="kunnu vrma" w:date="2024-05-19T19:18:00Z" w16du:dateUtc="2024-05-20T02:18:00Z"/>
        </w:rPr>
      </w:pPr>
      <w:del w:id="2098" w:author="kunnu vrma" w:date="2024-05-19T19:18:00Z" w16du:dateUtc="2024-05-20T02:18:00Z">
        <w:r w:rsidDel="0036044C">
          <w:delText>Random Forest:</w:delText>
        </w:r>
      </w:del>
    </w:p>
    <w:p w14:paraId="318B6EFE" w14:textId="6849E013" w:rsidR="00A346AF" w:rsidDel="0036044C" w:rsidRDefault="00A346AF" w:rsidP="00A346AF">
      <w:pPr>
        <w:rPr>
          <w:del w:id="2099" w:author="kunnu vrma" w:date="2024-05-19T19:18:00Z" w16du:dateUtc="2024-05-20T02:18:00Z"/>
        </w:rPr>
      </w:pPr>
      <w:del w:id="2100" w:author="kunnu vrma" w:date="2024-05-19T19:18:00Z" w16du:dateUtc="2024-05-20T02:18:00Z">
        <w:r w:rsidDel="0036044C">
          <w:delText>Random Forest was utilized for both regression and classification tasks, offering robust predictions and the ability to handle non-linear relationships in the data. By constructing multiple decision trees and aggregating their predictions, Random Forest provided reliable forecasts, making it suitable for complex traffic prediction scenarios where non-linear interactions exist among features.</w:delText>
        </w:r>
      </w:del>
    </w:p>
    <w:p w14:paraId="74F2BF15" w14:textId="54306C16" w:rsidR="00A346AF" w:rsidDel="0036044C" w:rsidRDefault="00A346AF" w:rsidP="00A346AF">
      <w:pPr>
        <w:rPr>
          <w:del w:id="2101" w:author="kunnu vrma" w:date="2024-05-19T19:18:00Z" w16du:dateUtc="2024-05-20T02:18:00Z"/>
        </w:rPr>
      </w:pPr>
      <w:del w:id="2102" w:author="kunnu vrma" w:date="2024-05-19T19:18:00Z" w16du:dateUtc="2024-05-20T02:18:00Z">
        <w:r w:rsidDel="0036044C">
          <w:delText>Gradient Boosting:</w:delText>
        </w:r>
      </w:del>
    </w:p>
    <w:p w14:paraId="1F997F3E" w14:textId="44C468FB" w:rsidR="00A346AF" w:rsidDel="0036044C" w:rsidRDefault="00A346AF" w:rsidP="00A346AF">
      <w:pPr>
        <w:rPr>
          <w:del w:id="2103" w:author="kunnu vrma" w:date="2024-05-19T19:18:00Z" w16du:dateUtc="2024-05-20T02:18:00Z"/>
        </w:rPr>
      </w:pPr>
      <w:del w:id="2104" w:author="kunnu vrma" w:date="2024-05-19T19:18:00Z" w16du:dateUtc="2024-05-20T02:18:00Z">
        <w:r w:rsidDel="0036044C">
          <w:delText>Gradient Boosting techniques were adopted to improve model performance through ensemble learning. By sequentially training weak learners to correct the errors of previous models, Gradient Boosting combined multiple weak learners to create a strong predictive model. This approach enhanced model accuracy and generalization capabilities, making it effective for capturing complex relationships and producing accurate forecasts.</w:delText>
        </w:r>
      </w:del>
    </w:p>
    <w:p w14:paraId="7026058F" w14:textId="0FF0E787" w:rsidR="00CE0456" w:rsidDel="0036044C" w:rsidRDefault="00A346AF" w:rsidP="00A346AF">
      <w:pPr>
        <w:rPr>
          <w:del w:id="2105" w:author="kunnu vrma" w:date="2024-05-19T19:18:00Z" w16du:dateUtc="2024-05-20T02:18:00Z"/>
        </w:rPr>
      </w:pPr>
      <w:del w:id="2106" w:author="kunnu vrma" w:date="2024-05-19T19:18:00Z" w16du:dateUtc="2024-05-20T02:18:00Z">
        <w:r w:rsidDel="0036044C">
          <w:delText>By leveraging feature engineering techniques and exploring diverse machine learning algorithms, the project successfully developed predictive models capable of capturing intricate patterns in traffic and weather data, thereby enabling stakeholders to make informed decisions based on reliable forecasts and analyses.</w:delText>
        </w:r>
      </w:del>
    </w:p>
    <w:p w14:paraId="229C2E89" w14:textId="77777777" w:rsidR="00B00D6C" w:rsidRDefault="00B00D6C" w:rsidP="00A346AF"/>
    <w:p w14:paraId="2698DEDF" w14:textId="61085D19" w:rsidR="007501EA" w:rsidRDefault="00A346AF" w:rsidP="00EC75E0">
      <w:pPr>
        <w:pStyle w:val="Heading2"/>
      </w:pPr>
      <w:bookmarkStart w:id="2107" w:name="_Toc166994188"/>
      <w:bookmarkStart w:id="2108" w:name="_Toc167406631"/>
      <w:r>
        <w:t>2.</w:t>
      </w:r>
      <w:r w:rsidR="007A45A0">
        <w:t>1</w:t>
      </w:r>
      <w:r w:rsidR="002B500B">
        <w:t>2</w:t>
      </w:r>
      <w:r>
        <w:t xml:space="preserve"> </w:t>
      </w:r>
      <w:r w:rsidRPr="00A346AF">
        <w:t>Future Enhancements</w:t>
      </w:r>
      <w:bookmarkEnd w:id="2107"/>
      <w:bookmarkEnd w:id="2108"/>
    </w:p>
    <w:p w14:paraId="79F39388" w14:textId="77777777" w:rsidR="00A346AF" w:rsidRPr="00A346AF" w:rsidRDefault="00A346AF" w:rsidP="00A346AF"/>
    <w:p w14:paraId="28FC1F44" w14:textId="239AEC98" w:rsidR="00A346AF" w:rsidRDefault="00A346AF" w:rsidP="00A346AF">
      <w:pPr>
        <w:rPr>
          <w:rFonts w:ascii="Calibri" w:hAnsi="Calibri" w:cs="Calibri"/>
        </w:rPr>
      </w:pPr>
      <w:r>
        <w:rPr>
          <w:rFonts w:ascii="Calibri" w:hAnsi="Calibri" w:cs="Calibri"/>
        </w:rPr>
        <w:t>In the future, several enhancements could be made to further improve the functionality and performance of the project. Some potential future enhancements include:</w:t>
      </w:r>
    </w:p>
    <w:p w14:paraId="0A1622D4" w14:textId="63684519" w:rsidR="00A346AF" w:rsidRDefault="00A346AF" w:rsidP="002B500B">
      <w:pPr>
        <w:pStyle w:val="ListParagraph"/>
        <w:numPr>
          <w:ilvl w:val="0"/>
          <w:numId w:val="19"/>
        </w:numPr>
      </w:pPr>
      <w:r>
        <w:t xml:space="preserve">Real-Time Traffic Updates: </w:t>
      </w:r>
      <w:del w:id="2109" w:author="kunnu vrma" w:date="2024-05-19T19:01:00Z" w16du:dateUtc="2024-05-20T02:01:00Z">
        <w:r w:rsidDel="00D9310F">
          <w:delText xml:space="preserve">Integrate </w:delText>
        </w:r>
      </w:del>
      <w:ins w:id="2110" w:author="kunnu vrma" w:date="2024-05-19T19:01:00Z" w16du:dateUtc="2024-05-20T02:01:00Z">
        <w:r w:rsidR="00D9310F">
          <w:t>Adding and combining</w:t>
        </w:r>
        <w:r w:rsidR="00D9310F">
          <w:t xml:space="preserve"> </w:t>
        </w:r>
      </w:ins>
      <w:r>
        <w:t>additional data sources like traffic cameras, social media feeds, or crowd-sourced information to provide more accurate and real-time traffic updates. This would enhance the system's responsiveness to changing traffic conditions.</w:t>
      </w:r>
    </w:p>
    <w:p w14:paraId="327B5580" w14:textId="193147FD" w:rsidR="00A346AF" w:rsidRDefault="00A346AF" w:rsidP="002B500B">
      <w:pPr>
        <w:pStyle w:val="ListParagraph"/>
        <w:numPr>
          <w:ilvl w:val="0"/>
          <w:numId w:val="19"/>
        </w:numPr>
      </w:pPr>
      <w:r>
        <w:t>Advanced Predictive Models: Develop more sophisticated machine learning models, including deep learning algorithms or ensemble methods, to improve the accuracy of traffic predictions. These models can capture complex patterns in traffic data for better forecasting.</w:t>
      </w:r>
    </w:p>
    <w:p w14:paraId="52558259" w14:textId="40F3B530" w:rsidR="00A346AF" w:rsidRDefault="00A346AF" w:rsidP="002B500B">
      <w:pPr>
        <w:pStyle w:val="ListParagraph"/>
        <w:numPr>
          <w:ilvl w:val="0"/>
          <w:numId w:val="19"/>
        </w:numPr>
      </w:pPr>
      <w:r>
        <w:t>Personalized Route Recommendations: Implement a feature that offers personalized route recommendations based on individual user preferences and historical travel data. This would enhance the user experience by providing tailored suggestions for the most efficient routes.</w:t>
      </w:r>
    </w:p>
    <w:p w14:paraId="1924BF0F" w14:textId="607AD903" w:rsidR="00A346AF" w:rsidRDefault="00A346AF" w:rsidP="002B500B">
      <w:pPr>
        <w:pStyle w:val="ListParagraph"/>
        <w:numPr>
          <w:ilvl w:val="0"/>
          <w:numId w:val="19"/>
        </w:numPr>
      </w:pPr>
      <w:r>
        <w:lastRenderedPageBreak/>
        <w:t>Dynamic Incident Handling: Enhance the system's ability to respond dynamically to traffic incidents in real-time. Integration with emergency response systems could provide timely and accurate information to users affected by accidents or road closures.</w:t>
      </w:r>
    </w:p>
    <w:p w14:paraId="07FCB00C" w14:textId="63E43B7A" w:rsidR="00A346AF" w:rsidRDefault="00A346AF" w:rsidP="002B500B">
      <w:pPr>
        <w:pStyle w:val="ListParagraph"/>
        <w:numPr>
          <w:ilvl w:val="0"/>
          <w:numId w:val="19"/>
        </w:numPr>
      </w:pPr>
      <w:r>
        <w:t>Enhanced User Interface: Continuously improve the user interface to make it more intuitive, visually appealing, and user-friendly. Incorporating user feedback, conducting usability testing, and implementing design best practices would contribute to this enhancement.</w:t>
      </w:r>
    </w:p>
    <w:p w14:paraId="3BF15BC6" w14:textId="407255A5" w:rsidR="00A346AF" w:rsidDel="002D5A47" w:rsidRDefault="00A346AF" w:rsidP="002B500B">
      <w:pPr>
        <w:pStyle w:val="ListParagraph"/>
        <w:numPr>
          <w:ilvl w:val="0"/>
          <w:numId w:val="19"/>
        </w:numPr>
        <w:rPr>
          <w:del w:id="2111" w:author="kunnu vrma" w:date="2024-05-19T19:09:00Z" w16du:dateUtc="2024-05-20T02:09:00Z"/>
        </w:rPr>
      </w:pPr>
      <w:del w:id="2112" w:author="kunnu vrma" w:date="2024-05-19T19:09:00Z" w16du:dateUtc="2024-05-20T02:09:00Z">
        <w:r w:rsidDel="002D5A47">
          <w:delText>Optimization for Scalability: Architect the system to be more scalable and resilient to handle increased user traffic and data volume. This involves optimizing database queries, implementing caching mechanisms, and leveraging cloud-based infrastructure for scalability.</w:delText>
        </w:r>
      </w:del>
    </w:p>
    <w:p w14:paraId="6E3B248C" w14:textId="0B5CF376" w:rsidR="00A346AF" w:rsidRDefault="00A346AF" w:rsidP="002B500B">
      <w:pPr>
        <w:pStyle w:val="ListParagraph"/>
        <w:numPr>
          <w:ilvl w:val="0"/>
          <w:numId w:val="19"/>
        </w:numPr>
      </w:pPr>
      <w:r>
        <w:t>Integration with Public Transportation: Expand the project's scope to include integration with public transportation systems, offering users comprehensive multi-modal route planning options. This would include buses, trains, and ride-sharing services for a seamless travel experience.</w:t>
      </w:r>
    </w:p>
    <w:p w14:paraId="12147CED" w14:textId="59D36AE7" w:rsidR="00A346AF" w:rsidDel="002D5A47" w:rsidRDefault="00A346AF" w:rsidP="002B500B">
      <w:pPr>
        <w:pStyle w:val="ListParagraph"/>
        <w:numPr>
          <w:ilvl w:val="0"/>
          <w:numId w:val="19"/>
        </w:numPr>
        <w:rPr>
          <w:del w:id="2113" w:author="kunnu vrma" w:date="2024-05-19T19:09:00Z" w16du:dateUtc="2024-05-20T02:09:00Z"/>
        </w:rPr>
      </w:pPr>
      <w:del w:id="2114" w:author="kunnu vrma" w:date="2024-05-19T19:09:00Z" w16du:dateUtc="2024-05-20T02:09:00Z">
        <w:r w:rsidDel="002D5A47">
          <w:delText>Weather Impact Analysis: Incorporate weather data into the traffic prediction models to analyze its impact on traffic patterns. This enhancement would improve prediction accuracy and help users better plan their travel routes based on weather conditions.</w:delText>
        </w:r>
      </w:del>
    </w:p>
    <w:p w14:paraId="7BE4D3E1" w14:textId="6EED72EE" w:rsidR="00A346AF" w:rsidDel="002D5A47" w:rsidRDefault="00A346AF" w:rsidP="002B500B">
      <w:pPr>
        <w:pStyle w:val="ListParagraph"/>
        <w:numPr>
          <w:ilvl w:val="0"/>
          <w:numId w:val="19"/>
        </w:numPr>
        <w:rPr>
          <w:del w:id="2115" w:author="kunnu vrma" w:date="2024-05-19T19:09:00Z" w16du:dateUtc="2024-05-20T02:09:00Z"/>
        </w:rPr>
      </w:pPr>
      <w:del w:id="2116" w:author="kunnu vrma" w:date="2024-05-19T19:09:00Z" w16du:dateUtc="2024-05-20T02:09:00Z">
        <w:r w:rsidDel="002D5A47">
          <w:delText>Enhanced Data Visualization: Utilize advanced data visualization techniques like Plotly, D3.js, or WebGL to present insights from the data in a more interactive and insightful manner. Dynamic and engaging visualizations would enhance user understanding of traffic trends.</w:delText>
        </w:r>
      </w:del>
    </w:p>
    <w:p w14:paraId="14A14E76" w14:textId="77777777" w:rsidR="00A346AF" w:rsidRDefault="00A346AF" w:rsidP="002B500B">
      <w:pPr>
        <w:pStyle w:val="ListParagraph"/>
        <w:numPr>
          <w:ilvl w:val="0"/>
          <w:numId w:val="19"/>
        </w:numPr>
      </w:pPr>
      <w:r>
        <w:t>Mobile Application Development: Develop a mobile application version of the project to provide users with on-the-go access to traffic information and route planning capabilities. Features such as push notifications, voice navigation, and offline mode support would enhance the mobile user experience.</w:t>
      </w:r>
    </w:p>
    <w:p w14:paraId="0B4BB1C1" w14:textId="2116C456" w:rsidR="00A346AF" w:rsidRDefault="00A346AF" w:rsidP="002B500B">
      <w:pPr>
        <w:pStyle w:val="ListParagraph"/>
        <w:numPr>
          <w:ilvl w:val="0"/>
          <w:numId w:val="19"/>
        </w:numPr>
      </w:pPr>
      <w:r w:rsidRPr="00A346AF">
        <w:t>Integration with Food Delivery and Ridesharing Apps: In the future, consider collecting and integrating data from food delivery drivers and ridesharing apps to cater to their needs. Insights such as nearby restaurants, food delivery hotspots, popular pickup and drop-off locations, as well as points of interest like parks and recreational areas, can be valuable for these users. By incorporating this data, the system can provide tailored recommendations and route optimizations for food delivery drivers and rideshare operators, enhancing their efficiency and overall experience. This expansion would diversify the application's user base and broaden its utility in urban mobility and delivery services.</w:t>
      </w:r>
    </w:p>
    <w:p w14:paraId="71EEE505" w14:textId="7E0638BF" w:rsidR="00A346AF" w:rsidRDefault="00A346AF" w:rsidP="00A346AF">
      <w:r>
        <w:t xml:space="preserve">These future enhancements </w:t>
      </w:r>
      <w:del w:id="2117" w:author="kunnu vrma" w:date="2024-05-19T19:02:00Z" w16du:dateUtc="2024-05-20T02:02:00Z">
        <w:r w:rsidDel="00D9310F">
          <w:delText>aim to elevate</w:delText>
        </w:r>
      </w:del>
      <w:ins w:id="2118" w:author="kunnu vrma" w:date="2024-05-19T19:02:00Z" w16du:dateUtc="2024-05-20T02:02:00Z">
        <w:r w:rsidR="00D9310F">
          <w:t>plan to improve</w:t>
        </w:r>
      </w:ins>
      <w:r>
        <w:t xml:space="preserve"> the project's capabilities and provide users with more valuable and personalized experiences. </w:t>
      </w:r>
      <w:del w:id="2119" w:author="kunnu vrma" w:date="2024-05-19T19:20:00Z" w16du:dateUtc="2024-05-20T02:20:00Z">
        <w:r w:rsidDel="0036044C">
          <w:delText>Prioritization of these enhancements will depend on factors such as user feedback, technological advancements, and resource availability.</w:delText>
        </w:r>
      </w:del>
    </w:p>
    <w:p w14:paraId="7631B07D" w14:textId="19C6B11C" w:rsidR="00B00D6C" w:rsidRDefault="00B00D6C" w:rsidP="00EC75E0">
      <w:pPr>
        <w:pStyle w:val="Heading2"/>
      </w:pPr>
      <w:bookmarkStart w:id="2120" w:name="_Toc166994189"/>
      <w:bookmarkStart w:id="2121" w:name="_Toc167406632"/>
      <w:r>
        <w:t>2.1</w:t>
      </w:r>
      <w:r w:rsidR="002B500B">
        <w:t>3</w:t>
      </w:r>
      <w:r>
        <w:t xml:space="preserve"> Development Schedule and Milestones</w:t>
      </w:r>
      <w:bookmarkEnd w:id="2120"/>
      <w:bookmarkEnd w:id="2121"/>
    </w:p>
    <w:p w14:paraId="6B4C931C" w14:textId="6224918F" w:rsidR="00B00D6C" w:rsidRDefault="00B00D6C" w:rsidP="00B00D6C">
      <w:r>
        <w:t>The Table shown below depicts the schedule and milestones for the "Traffic Congestion Reduction and Management System" project:</w:t>
      </w:r>
    </w:p>
    <w:tbl>
      <w:tblPr>
        <w:tblW w:w="10058" w:type="dxa"/>
        <w:tblLook w:val="04A0" w:firstRow="1" w:lastRow="0" w:firstColumn="1" w:lastColumn="0" w:noHBand="0" w:noVBand="1"/>
      </w:tblPr>
      <w:tblGrid>
        <w:gridCol w:w="2746"/>
        <w:gridCol w:w="4679"/>
        <w:gridCol w:w="2633"/>
      </w:tblGrid>
      <w:tr w:rsidR="00B00D6C" w14:paraId="03EEC50D" w14:textId="77777777" w:rsidTr="00B00D6C">
        <w:trPr>
          <w:trHeight w:val="334"/>
        </w:trPr>
        <w:tc>
          <w:tcPr>
            <w:tcW w:w="2746" w:type="dxa"/>
            <w:tcBorders>
              <w:top w:val="nil"/>
              <w:left w:val="nil"/>
              <w:bottom w:val="single" w:sz="12" w:space="0" w:color="4472C4"/>
              <w:right w:val="nil"/>
            </w:tcBorders>
            <w:shd w:val="clear" w:color="auto" w:fill="BDD7EE"/>
            <w:vAlign w:val="center"/>
            <w:hideMark/>
          </w:tcPr>
          <w:p w14:paraId="73B481FE"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Major Task</w:t>
            </w:r>
          </w:p>
        </w:tc>
        <w:tc>
          <w:tcPr>
            <w:tcW w:w="4679" w:type="dxa"/>
            <w:tcBorders>
              <w:top w:val="nil"/>
              <w:left w:val="nil"/>
              <w:bottom w:val="single" w:sz="12" w:space="0" w:color="4472C4"/>
              <w:right w:val="nil"/>
            </w:tcBorders>
            <w:shd w:val="clear" w:color="auto" w:fill="BDD7EE"/>
            <w:vAlign w:val="center"/>
            <w:hideMark/>
          </w:tcPr>
          <w:p w14:paraId="6EEBF1F8"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Sub-Task</w:t>
            </w:r>
          </w:p>
        </w:tc>
        <w:tc>
          <w:tcPr>
            <w:tcW w:w="2633" w:type="dxa"/>
            <w:tcBorders>
              <w:top w:val="nil"/>
              <w:left w:val="nil"/>
              <w:bottom w:val="single" w:sz="12" w:space="0" w:color="4472C4"/>
              <w:right w:val="nil"/>
            </w:tcBorders>
            <w:shd w:val="clear" w:color="auto" w:fill="BDD7EE"/>
            <w:vAlign w:val="center"/>
            <w:hideMark/>
          </w:tcPr>
          <w:p w14:paraId="6CAEAB4E"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Estimated Duration</w:t>
            </w:r>
          </w:p>
        </w:tc>
      </w:tr>
      <w:tr w:rsidR="00B00D6C" w14:paraId="75688CB8" w14:textId="77777777" w:rsidTr="00B00D6C">
        <w:trPr>
          <w:trHeight w:val="334"/>
        </w:trPr>
        <w:tc>
          <w:tcPr>
            <w:tcW w:w="2746" w:type="dxa"/>
            <w:tcBorders>
              <w:top w:val="nil"/>
              <w:left w:val="nil"/>
              <w:bottom w:val="single" w:sz="12" w:space="0" w:color="4472C4"/>
              <w:right w:val="nil"/>
            </w:tcBorders>
            <w:shd w:val="clear" w:color="auto" w:fill="BDD7EE"/>
            <w:vAlign w:val="center"/>
          </w:tcPr>
          <w:p w14:paraId="7A0A44FB"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c>
          <w:tcPr>
            <w:tcW w:w="4679" w:type="dxa"/>
            <w:tcBorders>
              <w:top w:val="nil"/>
              <w:left w:val="nil"/>
              <w:bottom w:val="single" w:sz="12" w:space="0" w:color="4472C4"/>
              <w:right w:val="nil"/>
            </w:tcBorders>
            <w:shd w:val="clear" w:color="auto" w:fill="BDD7EE"/>
            <w:vAlign w:val="center"/>
          </w:tcPr>
          <w:p w14:paraId="77055966"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c>
          <w:tcPr>
            <w:tcW w:w="2633" w:type="dxa"/>
            <w:tcBorders>
              <w:top w:val="nil"/>
              <w:left w:val="nil"/>
              <w:bottom w:val="single" w:sz="12" w:space="0" w:color="4472C4"/>
              <w:right w:val="nil"/>
            </w:tcBorders>
            <w:shd w:val="clear" w:color="auto" w:fill="BDD7EE"/>
            <w:vAlign w:val="center"/>
          </w:tcPr>
          <w:p w14:paraId="2343A6F3"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r>
      <w:tr w:rsidR="00B00D6C" w14:paraId="2F8DEC68" w14:textId="77777777" w:rsidTr="00B00D6C">
        <w:trPr>
          <w:trHeight w:val="584"/>
        </w:trPr>
        <w:tc>
          <w:tcPr>
            <w:tcW w:w="2746" w:type="dxa"/>
            <w:tcBorders>
              <w:top w:val="nil"/>
              <w:left w:val="nil"/>
              <w:bottom w:val="single" w:sz="12" w:space="0" w:color="A2B8E1"/>
              <w:right w:val="nil"/>
            </w:tcBorders>
            <w:shd w:val="clear" w:color="auto" w:fill="FFFF00"/>
            <w:vAlign w:val="center"/>
            <w:hideMark/>
          </w:tcPr>
          <w:p w14:paraId="46EB63E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Real-Time Data Collection and Analysis</w:t>
            </w:r>
          </w:p>
        </w:tc>
        <w:tc>
          <w:tcPr>
            <w:tcW w:w="4679" w:type="dxa"/>
            <w:tcBorders>
              <w:top w:val="nil"/>
              <w:left w:val="nil"/>
              <w:bottom w:val="single" w:sz="12" w:space="0" w:color="A2B8E1"/>
              <w:right w:val="nil"/>
            </w:tcBorders>
            <w:shd w:val="clear" w:color="auto" w:fill="FFFF00"/>
            <w:vAlign w:val="center"/>
            <w:hideMark/>
          </w:tcPr>
          <w:p w14:paraId="4F63A473"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CA8B754"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100 hours</w:t>
            </w:r>
          </w:p>
        </w:tc>
      </w:tr>
      <w:tr w:rsidR="00B00D6C" w14:paraId="0A91B808" w14:textId="77777777" w:rsidTr="00B00D6C">
        <w:trPr>
          <w:trHeight w:val="501"/>
        </w:trPr>
        <w:tc>
          <w:tcPr>
            <w:tcW w:w="2746" w:type="dxa"/>
            <w:tcBorders>
              <w:top w:val="nil"/>
              <w:left w:val="nil"/>
              <w:bottom w:val="single" w:sz="8" w:space="0" w:color="8EA9DB"/>
              <w:right w:val="nil"/>
            </w:tcBorders>
            <w:vAlign w:val="center"/>
            <w:hideMark/>
          </w:tcPr>
          <w:p w14:paraId="72B311E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Sources Research and Selection</w:t>
            </w:r>
          </w:p>
        </w:tc>
        <w:tc>
          <w:tcPr>
            <w:tcW w:w="4679" w:type="dxa"/>
            <w:tcBorders>
              <w:top w:val="nil"/>
              <w:left w:val="nil"/>
              <w:bottom w:val="single" w:sz="8" w:space="0" w:color="8EA9DB"/>
              <w:right w:val="nil"/>
            </w:tcBorders>
            <w:vAlign w:val="center"/>
            <w:hideMark/>
          </w:tcPr>
          <w:p w14:paraId="5AC350C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1FF4F4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09FE64BC" w14:textId="77777777" w:rsidTr="00B00D6C">
        <w:trPr>
          <w:trHeight w:val="250"/>
        </w:trPr>
        <w:tc>
          <w:tcPr>
            <w:tcW w:w="2746" w:type="dxa"/>
            <w:tcBorders>
              <w:top w:val="nil"/>
              <w:left w:val="nil"/>
              <w:bottom w:val="single" w:sz="8" w:space="0" w:color="8EA9DB"/>
              <w:right w:val="nil"/>
            </w:tcBorders>
            <w:vAlign w:val="center"/>
            <w:hideMark/>
          </w:tcPr>
          <w:p w14:paraId="134DBE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289EC68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Research available data sources</w:t>
            </w:r>
          </w:p>
        </w:tc>
        <w:tc>
          <w:tcPr>
            <w:tcW w:w="2633" w:type="dxa"/>
            <w:tcBorders>
              <w:top w:val="nil"/>
              <w:left w:val="nil"/>
              <w:bottom w:val="single" w:sz="8" w:space="0" w:color="8EA9DB"/>
              <w:right w:val="nil"/>
            </w:tcBorders>
            <w:vAlign w:val="center"/>
            <w:hideMark/>
          </w:tcPr>
          <w:p w14:paraId="6E31DD2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190D7722" w14:textId="77777777" w:rsidTr="00B00D6C">
        <w:trPr>
          <w:trHeight w:val="250"/>
        </w:trPr>
        <w:tc>
          <w:tcPr>
            <w:tcW w:w="2746" w:type="dxa"/>
            <w:tcBorders>
              <w:top w:val="nil"/>
              <w:left w:val="nil"/>
              <w:bottom w:val="single" w:sz="8" w:space="0" w:color="8EA9DB"/>
              <w:right w:val="nil"/>
            </w:tcBorders>
            <w:vAlign w:val="center"/>
            <w:hideMark/>
          </w:tcPr>
          <w:p w14:paraId="7F6B371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4F2C7EE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Select appropriate data sources</w:t>
            </w:r>
          </w:p>
        </w:tc>
        <w:tc>
          <w:tcPr>
            <w:tcW w:w="2633" w:type="dxa"/>
            <w:tcBorders>
              <w:top w:val="nil"/>
              <w:left w:val="nil"/>
              <w:bottom w:val="single" w:sz="8" w:space="0" w:color="8EA9DB"/>
              <w:right w:val="nil"/>
            </w:tcBorders>
            <w:vAlign w:val="center"/>
            <w:hideMark/>
          </w:tcPr>
          <w:p w14:paraId="790D94A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9CC658E" w14:textId="77777777" w:rsidTr="00B00D6C">
        <w:trPr>
          <w:trHeight w:val="492"/>
        </w:trPr>
        <w:tc>
          <w:tcPr>
            <w:tcW w:w="2746" w:type="dxa"/>
            <w:tcBorders>
              <w:top w:val="nil"/>
              <w:left w:val="nil"/>
              <w:bottom w:val="single" w:sz="8" w:space="0" w:color="8EA9DB"/>
              <w:right w:val="nil"/>
            </w:tcBorders>
            <w:vAlign w:val="center"/>
            <w:hideMark/>
          </w:tcPr>
          <w:p w14:paraId="34A0158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Collection Implementation</w:t>
            </w:r>
          </w:p>
        </w:tc>
        <w:tc>
          <w:tcPr>
            <w:tcW w:w="4679" w:type="dxa"/>
            <w:tcBorders>
              <w:top w:val="nil"/>
              <w:left w:val="nil"/>
              <w:bottom w:val="single" w:sz="8" w:space="0" w:color="8EA9DB"/>
              <w:right w:val="nil"/>
            </w:tcBorders>
            <w:vAlign w:val="center"/>
            <w:hideMark/>
          </w:tcPr>
          <w:p w14:paraId="7C662B5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76997FE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35 hours</w:t>
            </w:r>
          </w:p>
        </w:tc>
      </w:tr>
      <w:tr w:rsidR="00B00D6C" w14:paraId="5B601F30" w14:textId="77777777" w:rsidTr="00B00D6C">
        <w:trPr>
          <w:trHeight w:val="492"/>
        </w:trPr>
        <w:tc>
          <w:tcPr>
            <w:tcW w:w="2746" w:type="dxa"/>
            <w:tcBorders>
              <w:top w:val="nil"/>
              <w:left w:val="nil"/>
              <w:bottom w:val="single" w:sz="8" w:space="0" w:color="8EA9DB"/>
              <w:right w:val="nil"/>
            </w:tcBorders>
            <w:vAlign w:val="center"/>
            <w:hideMark/>
          </w:tcPr>
          <w:p w14:paraId="3160F20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F327AC4" w14:textId="2810A05C"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data collection scripts for Google Maps APIs, and OpenWeatherMap API</w:t>
            </w:r>
          </w:p>
        </w:tc>
        <w:tc>
          <w:tcPr>
            <w:tcW w:w="2633" w:type="dxa"/>
            <w:tcBorders>
              <w:top w:val="nil"/>
              <w:left w:val="nil"/>
              <w:bottom w:val="single" w:sz="8" w:space="0" w:color="8EA9DB"/>
              <w:right w:val="nil"/>
            </w:tcBorders>
            <w:vAlign w:val="center"/>
            <w:hideMark/>
          </w:tcPr>
          <w:p w14:paraId="7E9CAB2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D893141" w14:textId="77777777" w:rsidTr="00B00D6C">
        <w:trPr>
          <w:trHeight w:val="492"/>
        </w:trPr>
        <w:tc>
          <w:tcPr>
            <w:tcW w:w="2746" w:type="dxa"/>
            <w:tcBorders>
              <w:top w:val="nil"/>
              <w:left w:val="nil"/>
              <w:bottom w:val="single" w:sz="8" w:space="0" w:color="8EA9DB"/>
              <w:right w:val="nil"/>
            </w:tcBorders>
            <w:vAlign w:val="center"/>
            <w:hideMark/>
          </w:tcPr>
          <w:p w14:paraId="11994AA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lastRenderedPageBreak/>
              <w:t> </w:t>
            </w:r>
          </w:p>
        </w:tc>
        <w:tc>
          <w:tcPr>
            <w:tcW w:w="4679" w:type="dxa"/>
            <w:tcBorders>
              <w:top w:val="nil"/>
              <w:left w:val="nil"/>
              <w:bottom w:val="single" w:sz="8" w:space="0" w:color="8EA9DB"/>
              <w:right w:val="nil"/>
            </w:tcBorders>
            <w:vAlign w:val="center"/>
            <w:hideMark/>
          </w:tcPr>
          <w:p w14:paraId="40D2D1A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data collection scripts for navigation apps</w:t>
            </w:r>
          </w:p>
        </w:tc>
        <w:tc>
          <w:tcPr>
            <w:tcW w:w="2633" w:type="dxa"/>
            <w:tcBorders>
              <w:top w:val="nil"/>
              <w:left w:val="nil"/>
              <w:bottom w:val="single" w:sz="8" w:space="0" w:color="8EA9DB"/>
              <w:right w:val="nil"/>
            </w:tcBorders>
            <w:vAlign w:val="center"/>
            <w:hideMark/>
          </w:tcPr>
          <w:p w14:paraId="72C292D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0A3B2CED" w14:textId="77777777" w:rsidTr="00B00D6C">
        <w:trPr>
          <w:trHeight w:val="492"/>
        </w:trPr>
        <w:tc>
          <w:tcPr>
            <w:tcW w:w="2746" w:type="dxa"/>
            <w:tcBorders>
              <w:top w:val="nil"/>
              <w:left w:val="nil"/>
              <w:bottom w:val="single" w:sz="8" w:space="0" w:color="8EA9DB"/>
              <w:right w:val="nil"/>
            </w:tcBorders>
            <w:vAlign w:val="center"/>
            <w:hideMark/>
          </w:tcPr>
          <w:p w14:paraId="033365F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Collection Testing and Documentation</w:t>
            </w:r>
          </w:p>
        </w:tc>
        <w:tc>
          <w:tcPr>
            <w:tcW w:w="4679" w:type="dxa"/>
            <w:tcBorders>
              <w:top w:val="nil"/>
              <w:left w:val="nil"/>
              <w:bottom w:val="single" w:sz="8" w:space="0" w:color="8EA9DB"/>
              <w:right w:val="nil"/>
            </w:tcBorders>
            <w:vAlign w:val="center"/>
            <w:hideMark/>
          </w:tcPr>
          <w:p w14:paraId="65DB053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E6455C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40 hours</w:t>
            </w:r>
          </w:p>
        </w:tc>
      </w:tr>
      <w:tr w:rsidR="00B00D6C" w14:paraId="1742FFAB" w14:textId="77777777" w:rsidTr="00B00D6C">
        <w:trPr>
          <w:trHeight w:val="492"/>
        </w:trPr>
        <w:tc>
          <w:tcPr>
            <w:tcW w:w="2746" w:type="dxa"/>
            <w:tcBorders>
              <w:top w:val="nil"/>
              <w:left w:val="nil"/>
              <w:bottom w:val="single" w:sz="8" w:space="0" w:color="8EA9DB"/>
              <w:right w:val="nil"/>
            </w:tcBorders>
            <w:vAlign w:val="center"/>
            <w:hideMark/>
          </w:tcPr>
          <w:p w14:paraId="1B37491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2FB5AF5" w14:textId="20E4A405"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Test data collection procedures for government websites </w:t>
            </w:r>
          </w:p>
        </w:tc>
        <w:tc>
          <w:tcPr>
            <w:tcW w:w="2633" w:type="dxa"/>
            <w:tcBorders>
              <w:top w:val="nil"/>
              <w:left w:val="nil"/>
              <w:bottom w:val="single" w:sz="8" w:space="0" w:color="8EA9DB"/>
              <w:right w:val="nil"/>
            </w:tcBorders>
            <w:vAlign w:val="center"/>
            <w:hideMark/>
          </w:tcPr>
          <w:p w14:paraId="6FDD48E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1CC100FD" w14:textId="77777777" w:rsidTr="00B00D6C">
        <w:trPr>
          <w:trHeight w:val="250"/>
        </w:trPr>
        <w:tc>
          <w:tcPr>
            <w:tcW w:w="2746" w:type="dxa"/>
            <w:tcBorders>
              <w:top w:val="nil"/>
              <w:left w:val="nil"/>
              <w:bottom w:val="single" w:sz="8" w:space="0" w:color="8EA9DB"/>
              <w:right w:val="nil"/>
            </w:tcBorders>
            <w:vAlign w:val="center"/>
            <w:hideMark/>
          </w:tcPr>
          <w:p w14:paraId="005701B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24E88A1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Test data collection procedures for navigation apps</w:t>
            </w:r>
          </w:p>
        </w:tc>
        <w:tc>
          <w:tcPr>
            <w:tcW w:w="2633" w:type="dxa"/>
            <w:tcBorders>
              <w:top w:val="nil"/>
              <w:left w:val="nil"/>
              <w:bottom w:val="single" w:sz="8" w:space="0" w:color="8EA9DB"/>
              <w:right w:val="nil"/>
            </w:tcBorders>
            <w:vAlign w:val="center"/>
            <w:hideMark/>
          </w:tcPr>
          <w:p w14:paraId="080757D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625D1E6C" w14:textId="77777777" w:rsidTr="00B00D6C">
        <w:trPr>
          <w:trHeight w:val="250"/>
        </w:trPr>
        <w:tc>
          <w:tcPr>
            <w:tcW w:w="2746" w:type="dxa"/>
            <w:tcBorders>
              <w:top w:val="nil"/>
              <w:left w:val="nil"/>
              <w:bottom w:val="single" w:sz="8" w:space="0" w:color="8EA9DB"/>
              <w:right w:val="nil"/>
            </w:tcBorders>
            <w:vAlign w:val="center"/>
            <w:hideMark/>
          </w:tcPr>
          <w:p w14:paraId="334F9A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FE2B5D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Document data collection processes</w:t>
            </w:r>
          </w:p>
        </w:tc>
        <w:tc>
          <w:tcPr>
            <w:tcW w:w="2633" w:type="dxa"/>
            <w:tcBorders>
              <w:top w:val="nil"/>
              <w:left w:val="nil"/>
              <w:bottom w:val="single" w:sz="8" w:space="0" w:color="8EA9DB"/>
              <w:right w:val="nil"/>
            </w:tcBorders>
            <w:vAlign w:val="center"/>
            <w:hideMark/>
          </w:tcPr>
          <w:p w14:paraId="0765AAF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3169E9A"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2964FAC4"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User-Friendly Web Dashboard</w:t>
            </w:r>
          </w:p>
        </w:tc>
        <w:tc>
          <w:tcPr>
            <w:tcW w:w="4679" w:type="dxa"/>
            <w:tcBorders>
              <w:top w:val="nil"/>
              <w:left w:val="nil"/>
              <w:bottom w:val="single" w:sz="12" w:space="0" w:color="A2B8E1"/>
              <w:right w:val="nil"/>
            </w:tcBorders>
            <w:shd w:val="clear" w:color="auto" w:fill="FFFF00"/>
            <w:vAlign w:val="center"/>
            <w:hideMark/>
          </w:tcPr>
          <w:p w14:paraId="21F4E967"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4BAAD0BC"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70 hours</w:t>
            </w:r>
          </w:p>
        </w:tc>
      </w:tr>
      <w:tr w:rsidR="00B00D6C" w14:paraId="255270DC" w14:textId="77777777" w:rsidTr="00B00D6C">
        <w:trPr>
          <w:trHeight w:val="258"/>
        </w:trPr>
        <w:tc>
          <w:tcPr>
            <w:tcW w:w="2746" w:type="dxa"/>
            <w:tcBorders>
              <w:top w:val="nil"/>
              <w:left w:val="nil"/>
              <w:bottom w:val="single" w:sz="8" w:space="0" w:color="8EA9DB"/>
              <w:right w:val="nil"/>
            </w:tcBorders>
            <w:vAlign w:val="center"/>
            <w:hideMark/>
          </w:tcPr>
          <w:p w14:paraId="45CF5FC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UI Design and Development</w:t>
            </w:r>
          </w:p>
        </w:tc>
        <w:tc>
          <w:tcPr>
            <w:tcW w:w="4679" w:type="dxa"/>
            <w:tcBorders>
              <w:top w:val="nil"/>
              <w:left w:val="nil"/>
              <w:bottom w:val="single" w:sz="8" w:space="0" w:color="8EA9DB"/>
              <w:right w:val="nil"/>
            </w:tcBorders>
            <w:vAlign w:val="center"/>
            <w:hideMark/>
          </w:tcPr>
          <w:p w14:paraId="3F9A031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274C912"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35 hours</w:t>
            </w:r>
          </w:p>
        </w:tc>
      </w:tr>
      <w:tr w:rsidR="00B00D6C" w14:paraId="092DE7C0" w14:textId="77777777" w:rsidTr="00B00D6C">
        <w:trPr>
          <w:trHeight w:val="492"/>
        </w:trPr>
        <w:tc>
          <w:tcPr>
            <w:tcW w:w="2746" w:type="dxa"/>
            <w:tcBorders>
              <w:top w:val="nil"/>
              <w:left w:val="nil"/>
              <w:bottom w:val="single" w:sz="8" w:space="0" w:color="8EA9DB"/>
              <w:right w:val="nil"/>
            </w:tcBorders>
            <w:vAlign w:val="center"/>
            <w:hideMark/>
          </w:tcPr>
          <w:p w14:paraId="66C080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1FCCA7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Design the user interface (UI) for the web-based dashboard</w:t>
            </w:r>
          </w:p>
        </w:tc>
        <w:tc>
          <w:tcPr>
            <w:tcW w:w="2633" w:type="dxa"/>
            <w:tcBorders>
              <w:top w:val="nil"/>
              <w:left w:val="nil"/>
              <w:bottom w:val="single" w:sz="8" w:space="0" w:color="8EA9DB"/>
              <w:right w:val="nil"/>
            </w:tcBorders>
            <w:vAlign w:val="center"/>
            <w:hideMark/>
          </w:tcPr>
          <w:p w14:paraId="59F0E27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0261A46D" w14:textId="77777777" w:rsidTr="00B00D6C">
        <w:trPr>
          <w:trHeight w:val="250"/>
        </w:trPr>
        <w:tc>
          <w:tcPr>
            <w:tcW w:w="2746" w:type="dxa"/>
            <w:tcBorders>
              <w:top w:val="nil"/>
              <w:left w:val="nil"/>
              <w:bottom w:val="single" w:sz="8" w:space="0" w:color="8EA9DB"/>
              <w:right w:val="nil"/>
            </w:tcBorders>
            <w:vAlign w:val="center"/>
            <w:hideMark/>
          </w:tcPr>
          <w:p w14:paraId="4120716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4ABBFFC" w14:textId="7E751FF1"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 the UI using Flask </w:t>
            </w:r>
          </w:p>
        </w:tc>
        <w:tc>
          <w:tcPr>
            <w:tcW w:w="2633" w:type="dxa"/>
            <w:tcBorders>
              <w:top w:val="nil"/>
              <w:left w:val="nil"/>
              <w:bottom w:val="single" w:sz="8" w:space="0" w:color="8EA9DB"/>
              <w:right w:val="nil"/>
            </w:tcBorders>
            <w:vAlign w:val="center"/>
            <w:hideMark/>
          </w:tcPr>
          <w:p w14:paraId="1BF0DD2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35C286CC" w14:textId="77777777" w:rsidTr="00B00D6C">
        <w:trPr>
          <w:trHeight w:val="250"/>
        </w:trPr>
        <w:tc>
          <w:tcPr>
            <w:tcW w:w="2746" w:type="dxa"/>
            <w:tcBorders>
              <w:top w:val="nil"/>
              <w:left w:val="nil"/>
              <w:bottom w:val="single" w:sz="8" w:space="0" w:color="8EA9DB"/>
              <w:right w:val="nil"/>
            </w:tcBorders>
            <w:vAlign w:val="center"/>
            <w:hideMark/>
          </w:tcPr>
          <w:p w14:paraId="76ED88F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Real-Time Data Visualization</w:t>
            </w:r>
          </w:p>
        </w:tc>
        <w:tc>
          <w:tcPr>
            <w:tcW w:w="4679" w:type="dxa"/>
            <w:tcBorders>
              <w:top w:val="nil"/>
              <w:left w:val="nil"/>
              <w:bottom w:val="single" w:sz="8" w:space="0" w:color="8EA9DB"/>
              <w:right w:val="nil"/>
            </w:tcBorders>
            <w:vAlign w:val="center"/>
            <w:hideMark/>
          </w:tcPr>
          <w:p w14:paraId="11AD563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1D2242C"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0A067BC3" w14:textId="77777777" w:rsidTr="00B00D6C">
        <w:trPr>
          <w:trHeight w:val="250"/>
        </w:trPr>
        <w:tc>
          <w:tcPr>
            <w:tcW w:w="2746" w:type="dxa"/>
            <w:tcBorders>
              <w:top w:val="nil"/>
              <w:left w:val="nil"/>
              <w:bottom w:val="single" w:sz="8" w:space="0" w:color="8EA9DB"/>
              <w:right w:val="nil"/>
            </w:tcBorders>
            <w:vAlign w:val="center"/>
            <w:hideMark/>
          </w:tcPr>
          <w:p w14:paraId="02BA1FA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95CC7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real-time data visualization</w:t>
            </w:r>
          </w:p>
        </w:tc>
        <w:tc>
          <w:tcPr>
            <w:tcW w:w="2633" w:type="dxa"/>
            <w:tcBorders>
              <w:top w:val="nil"/>
              <w:left w:val="nil"/>
              <w:bottom w:val="single" w:sz="8" w:space="0" w:color="8EA9DB"/>
              <w:right w:val="nil"/>
            </w:tcBorders>
            <w:vAlign w:val="center"/>
            <w:hideMark/>
          </w:tcPr>
          <w:p w14:paraId="374FC35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13FE7C7" w14:textId="77777777" w:rsidTr="00B00D6C">
        <w:trPr>
          <w:trHeight w:val="250"/>
        </w:trPr>
        <w:tc>
          <w:tcPr>
            <w:tcW w:w="2746" w:type="dxa"/>
            <w:tcBorders>
              <w:top w:val="nil"/>
              <w:left w:val="nil"/>
              <w:bottom w:val="single" w:sz="8" w:space="0" w:color="8EA9DB"/>
              <w:right w:val="nil"/>
            </w:tcBorders>
            <w:vAlign w:val="center"/>
            <w:hideMark/>
          </w:tcPr>
          <w:p w14:paraId="35C6AB6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User Testing and Refinement</w:t>
            </w:r>
          </w:p>
        </w:tc>
        <w:tc>
          <w:tcPr>
            <w:tcW w:w="4679" w:type="dxa"/>
            <w:tcBorders>
              <w:top w:val="nil"/>
              <w:left w:val="nil"/>
              <w:bottom w:val="single" w:sz="8" w:space="0" w:color="8EA9DB"/>
              <w:right w:val="nil"/>
            </w:tcBorders>
            <w:vAlign w:val="center"/>
            <w:hideMark/>
          </w:tcPr>
          <w:p w14:paraId="21AB484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3013AF7"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38D32485" w14:textId="77777777" w:rsidTr="00B00D6C">
        <w:trPr>
          <w:trHeight w:val="250"/>
        </w:trPr>
        <w:tc>
          <w:tcPr>
            <w:tcW w:w="2746" w:type="dxa"/>
            <w:tcBorders>
              <w:top w:val="nil"/>
              <w:left w:val="nil"/>
              <w:bottom w:val="single" w:sz="8" w:space="0" w:color="8EA9DB"/>
              <w:right w:val="nil"/>
            </w:tcBorders>
            <w:vAlign w:val="center"/>
            <w:hideMark/>
          </w:tcPr>
          <w:p w14:paraId="2BAB932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0396BE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Conduct user testing and gather feedback</w:t>
            </w:r>
          </w:p>
        </w:tc>
        <w:tc>
          <w:tcPr>
            <w:tcW w:w="2633" w:type="dxa"/>
            <w:tcBorders>
              <w:top w:val="nil"/>
              <w:left w:val="nil"/>
              <w:bottom w:val="single" w:sz="8" w:space="0" w:color="8EA9DB"/>
              <w:right w:val="nil"/>
            </w:tcBorders>
            <w:vAlign w:val="center"/>
            <w:hideMark/>
          </w:tcPr>
          <w:p w14:paraId="65EC645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5B684445"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72CC8E7"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Incident Handling</w:t>
            </w:r>
          </w:p>
        </w:tc>
        <w:tc>
          <w:tcPr>
            <w:tcW w:w="4679" w:type="dxa"/>
            <w:tcBorders>
              <w:top w:val="nil"/>
              <w:left w:val="nil"/>
              <w:bottom w:val="single" w:sz="12" w:space="0" w:color="A2B8E1"/>
              <w:right w:val="nil"/>
            </w:tcBorders>
            <w:shd w:val="clear" w:color="auto" w:fill="FFFF00"/>
            <w:vAlign w:val="center"/>
            <w:hideMark/>
          </w:tcPr>
          <w:p w14:paraId="2C23FD7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7BBEA260"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50 hours</w:t>
            </w:r>
          </w:p>
        </w:tc>
      </w:tr>
      <w:tr w:rsidR="00B00D6C" w14:paraId="3D1E4BA7" w14:textId="77777777" w:rsidTr="00B00D6C">
        <w:trPr>
          <w:trHeight w:val="501"/>
        </w:trPr>
        <w:tc>
          <w:tcPr>
            <w:tcW w:w="2746" w:type="dxa"/>
            <w:tcBorders>
              <w:top w:val="nil"/>
              <w:left w:val="nil"/>
              <w:bottom w:val="single" w:sz="8" w:space="0" w:color="8EA9DB"/>
              <w:right w:val="nil"/>
            </w:tcBorders>
            <w:vAlign w:val="center"/>
            <w:hideMark/>
          </w:tcPr>
          <w:p w14:paraId="4A0FED9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Incident Detection Algorithm Implementation</w:t>
            </w:r>
          </w:p>
        </w:tc>
        <w:tc>
          <w:tcPr>
            <w:tcW w:w="4679" w:type="dxa"/>
            <w:tcBorders>
              <w:top w:val="nil"/>
              <w:left w:val="nil"/>
              <w:bottom w:val="single" w:sz="8" w:space="0" w:color="8EA9DB"/>
              <w:right w:val="nil"/>
            </w:tcBorders>
            <w:vAlign w:val="center"/>
            <w:hideMark/>
          </w:tcPr>
          <w:p w14:paraId="601ADAF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014E8A5A"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30 hours</w:t>
            </w:r>
          </w:p>
        </w:tc>
      </w:tr>
      <w:tr w:rsidR="00B00D6C" w14:paraId="5C1130CA" w14:textId="77777777" w:rsidTr="00B00D6C">
        <w:trPr>
          <w:trHeight w:val="492"/>
        </w:trPr>
        <w:tc>
          <w:tcPr>
            <w:tcW w:w="2746" w:type="dxa"/>
            <w:tcBorders>
              <w:top w:val="nil"/>
              <w:left w:val="nil"/>
              <w:bottom w:val="single" w:sz="8" w:space="0" w:color="8EA9DB"/>
              <w:right w:val="nil"/>
            </w:tcBorders>
            <w:vAlign w:val="center"/>
            <w:hideMark/>
          </w:tcPr>
          <w:p w14:paraId="4E491EE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6339C6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incident detection algorithms based on pattern recognition</w:t>
            </w:r>
          </w:p>
        </w:tc>
        <w:tc>
          <w:tcPr>
            <w:tcW w:w="2633" w:type="dxa"/>
            <w:tcBorders>
              <w:top w:val="nil"/>
              <w:left w:val="nil"/>
              <w:bottom w:val="single" w:sz="8" w:space="0" w:color="8EA9DB"/>
              <w:right w:val="nil"/>
            </w:tcBorders>
            <w:vAlign w:val="center"/>
            <w:hideMark/>
          </w:tcPr>
          <w:p w14:paraId="6503C10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30 hours</w:t>
            </w:r>
          </w:p>
        </w:tc>
      </w:tr>
      <w:tr w:rsidR="00B00D6C" w14:paraId="20925152" w14:textId="77777777" w:rsidTr="00B00D6C">
        <w:trPr>
          <w:trHeight w:val="492"/>
        </w:trPr>
        <w:tc>
          <w:tcPr>
            <w:tcW w:w="2746" w:type="dxa"/>
            <w:tcBorders>
              <w:top w:val="nil"/>
              <w:left w:val="nil"/>
              <w:bottom w:val="single" w:sz="8" w:space="0" w:color="8EA9DB"/>
              <w:right w:val="nil"/>
            </w:tcBorders>
            <w:vAlign w:val="center"/>
            <w:hideMark/>
          </w:tcPr>
          <w:p w14:paraId="1A8989E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Incident Handling Module Development</w:t>
            </w:r>
          </w:p>
        </w:tc>
        <w:tc>
          <w:tcPr>
            <w:tcW w:w="4679" w:type="dxa"/>
            <w:tcBorders>
              <w:top w:val="nil"/>
              <w:left w:val="nil"/>
              <w:bottom w:val="single" w:sz="8" w:space="0" w:color="8EA9DB"/>
              <w:right w:val="nil"/>
            </w:tcBorders>
            <w:vAlign w:val="center"/>
            <w:hideMark/>
          </w:tcPr>
          <w:p w14:paraId="297C389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D92B76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66928E8A" w14:textId="77777777" w:rsidTr="00B00D6C">
        <w:trPr>
          <w:trHeight w:val="492"/>
        </w:trPr>
        <w:tc>
          <w:tcPr>
            <w:tcW w:w="2746" w:type="dxa"/>
            <w:tcBorders>
              <w:top w:val="nil"/>
              <w:left w:val="nil"/>
              <w:bottom w:val="single" w:sz="8" w:space="0" w:color="8EA9DB"/>
              <w:right w:val="nil"/>
            </w:tcBorders>
            <w:vAlign w:val="center"/>
            <w:hideMark/>
          </w:tcPr>
          <w:p w14:paraId="284670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144DA6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Develop and integrate the incident handling module</w:t>
            </w:r>
          </w:p>
        </w:tc>
        <w:tc>
          <w:tcPr>
            <w:tcW w:w="2633" w:type="dxa"/>
            <w:tcBorders>
              <w:top w:val="nil"/>
              <w:left w:val="nil"/>
              <w:bottom w:val="single" w:sz="8" w:space="0" w:color="8EA9DB"/>
              <w:right w:val="nil"/>
            </w:tcBorders>
            <w:vAlign w:val="center"/>
            <w:hideMark/>
          </w:tcPr>
          <w:p w14:paraId="397C09D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7C38E40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1F7333A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Algorithms and Development Process</w:t>
            </w:r>
          </w:p>
        </w:tc>
        <w:tc>
          <w:tcPr>
            <w:tcW w:w="4679" w:type="dxa"/>
            <w:tcBorders>
              <w:top w:val="nil"/>
              <w:left w:val="nil"/>
              <w:bottom w:val="single" w:sz="12" w:space="0" w:color="A2B8E1"/>
              <w:right w:val="nil"/>
            </w:tcBorders>
            <w:shd w:val="clear" w:color="auto" w:fill="FFFF00"/>
            <w:vAlign w:val="center"/>
            <w:hideMark/>
          </w:tcPr>
          <w:p w14:paraId="219065C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B9C74C8"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50 hours</w:t>
            </w:r>
          </w:p>
        </w:tc>
      </w:tr>
      <w:tr w:rsidR="00B00D6C" w14:paraId="0ED3B09D" w14:textId="77777777" w:rsidTr="00B00D6C">
        <w:trPr>
          <w:trHeight w:val="501"/>
        </w:trPr>
        <w:tc>
          <w:tcPr>
            <w:tcW w:w="2746" w:type="dxa"/>
            <w:tcBorders>
              <w:top w:val="nil"/>
              <w:left w:val="nil"/>
              <w:bottom w:val="single" w:sz="8" w:space="0" w:color="8EA9DB"/>
              <w:right w:val="nil"/>
            </w:tcBorders>
            <w:vAlign w:val="center"/>
            <w:hideMark/>
          </w:tcPr>
          <w:p w14:paraId="2D9217A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Machine Learning Algorithm Implementation</w:t>
            </w:r>
          </w:p>
        </w:tc>
        <w:tc>
          <w:tcPr>
            <w:tcW w:w="4679" w:type="dxa"/>
            <w:tcBorders>
              <w:top w:val="nil"/>
              <w:left w:val="nil"/>
              <w:bottom w:val="single" w:sz="8" w:space="0" w:color="8EA9DB"/>
              <w:right w:val="nil"/>
            </w:tcBorders>
            <w:vAlign w:val="center"/>
            <w:hideMark/>
          </w:tcPr>
          <w:p w14:paraId="58A1187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37353233"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47BB2008" w14:textId="77777777" w:rsidTr="00B00D6C">
        <w:trPr>
          <w:trHeight w:val="492"/>
        </w:trPr>
        <w:tc>
          <w:tcPr>
            <w:tcW w:w="2746" w:type="dxa"/>
            <w:tcBorders>
              <w:top w:val="nil"/>
              <w:left w:val="nil"/>
              <w:bottom w:val="single" w:sz="8" w:space="0" w:color="8EA9DB"/>
              <w:right w:val="nil"/>
            </w:tcBorders>
            <w:vAlign w:val="center"/>
            <w:hideMark/>
          </w:tcPr>
          <w:p w14:paraId="6A2B219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3B4A4A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Implement selected machine learning algorithms for predictive modeling </w:t>
            </w:r>
          </w:p>
        </w:tc>
        <w:tc>
          <w:tcPr>
            <w:tcW w:w="2633" w:type="dxa"/>
            <w:tcBorders>
              <w:top w:val="nil"/>
              <w:left w:val="nil"/>
              <w:bottom w:val="single" w:sz="8" w:space="0" w:color="8EA9DB"/>
              <w:right w:val="nil"/>
            </w:tcBorders>
            <w:vAlign w:val="center"/>
            <w:hideMark/>
          </w:tcPr>
          <w:p w14:paraId="141D6BB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39D2952D" w14:textId="77777777" w:rsidTr="00B00D6C">
        <w:trPr>
          <w:trHeight w:val="250"/>
        </w:trPr>
        <w:tc>
          <w:tcPr>
            <w:tcW w:w="2746" w:type="dxa"/>
            <w:tcBorders>
              <w:top w:val="nil"/>
              <w:left w:val="nil"/>
              <w:bottom w:val="single" w:sz="8" w:space="0" w:color="8EA9DB"/>
              <w:right w:val="nil"/>
            </w:tcBorders>
            <w:vAlign w:val="center"/>
            <w:hideMark/>
          </w:tcPr>
          <w:p w14:paraId="70C89BB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Development Process </w:t>
            </w:r>
          </w:p>
        </w:tc>
        <w:tc>
          <w:tcPr>
            <w:tcW w:w="4679" w:type="dxa"/>
            <w:tcBorders>
              <w:top w:val="nil"/>
              <w:left w:val="nil"/>
              <w:bottom w:val="single" w:sz="8" w:space="0" w:color="8EA9DB"/>
              <w:right w:val="nil"/>
            </w:tcBorders>
            <w:vAlign w:val="center"/>
            <w:hideMark/>
          </w:tcPr>
          <w:p w14:paraId="5B0B6A6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5FFE4CB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37B53770" w14:textId="77777777" w:rsidTr="00B00D6C">
        <w:trPr>
          <w:trHeight w:val="492"/>
        </w:trPr>
        <w:tc>
          <w:tcPr>
            <w:tcW w:w="2746" w:type="dxa"/>
            <w:tcBorders>
              <w:top w:val="nil"/>
              <w:left w:val="nil"/>
              <w:bottom w:val="single" w:sz="8" w:space="0" w:color="8EA9DB"/>
              <w:right w:val="nil"/>
            </w:tcBorders>
            <w:vAlign w:val="center"/>
            <w:hideMark/>
          </w:tcPr>
          <w:p w14:paraId="5EB1A0C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F71224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Agile and Waterfall process adaptation, including iterative development cycles </w:t>
            </w:r>
          </w:p>
        </w:tc>
        <w:tc>
          <w:tcPr>
            <w:tcW w:w="2633" w:type="dxa"/>
            <w:tcBorders>
              <w:top w:val="nil"/>
              <w:left w:val="nil"/>
              <w:bottom w:val="single" w:sz="8" w:space="0" w:color="8EA9DB"/>
              <w:right w:val="nil"/>
            </w:tcBorders>
            <w:vAlign w:val="center"/>
            <w:hideMark/>
          </w:tcPr>
          <w:p w14:paraId="123C8B3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28B3F96A" w14:textId="77777777" w:rsidTr="00B00D6C">
        <w:trPr>
          <w:trHeight w:val="250"/>
        </w:trPr>
        <w:tc>
          <w:tcPr>
            <w:tcW w:w="2746" w:type="dxa"/>
            <w:tcBorders>
              <w:top w:val="nil"/>
              <w:left w:val="nil"/>
              <w:bottom w:val="single" w:sz="8" w:space="0" w:color="8EA9DB"/>
              <w:right w:val="nil"/>
            </w:tcBorders>
            <w:vAlign w:val="center"/>
            <w:hideMark/>
          </w:tcPr>
          <w:p w14:paraId="3E1C8C9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84A72F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Testing and quality assurance checks </w:t>
            </w:r>
          </w:p>
        </w:tc>
        <w:tc>
          <w:tcPr>
            <w:tcW w:w="2633" w:type="dxa"/>
            <w:tcBorders>
              <w:top w:val="nil"/>
              <w:left w:val="nil"/>
              <w:bottom w:val="single" w:sz="8" w:space="0" w:color="8EA9DB"/>
              <w:right w:val="nil"/>
            </w:tcBorders>
            <w:vAlign w:val="center"/>
            <w:hideMark/>
          </w:tcPr>
          <w:p w14:paraId="0B286B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58F19DB"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B74198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Design Patterns</w:t>
            </w:r>
          </w:p>
        </w:tc>
        <w:tc>
          <w:tcPr>
            <w:tcW w:w="4679" w:type="dxa"/>
            <w:tcBorders>
              <w:top w:val="nil"/>
              <w:left w:val="nil"/>
              <w:bottom w:val="single" w:sz="12" w:space="0" w:color="A2B8E1"/>
              <w:right w:val="nil"/>
            </w:tcBorders>
            <w:shd w:val="clear" w:color="auto" w:fill="FFFF00"/>
            <w:vAlign w:val="center"/>
            <w:hideMark/>
          </w:tcPr>
          <w:p w14:paraId="5003DE2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F6D7786"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20 hours</w:t>
            </w:r>
          </w:p>
        </w:tc>
      </w:tr>
      <w:tr w:rsidR="00B00D6C" w14:paraId="25B9E329" w14:textId="77777777" w:rsidTr="00B00D6C">
        <w:trPr>
          <w:trHeight w:val="258"/>
        </w:trPr>
        <w:tc>
          <w:tcPr>
            <w:tcW w:w="2746" w:type="dxa"/>
            <w:tcBorders>
              <w:top w:val="nil"/>
              <w:left w:val="nil"/>
              <w:bottom w:val="single" w:sz="8" w:space="0" w:color="8EA9DB"/>
              <w:right w:val="nil"/>
            </w:tcBorders>
            <w:vAlign w:val="center"/>
            <w:hideMark/>
          </w:tcPr>
          <w:p w14:paraId="3DDFE00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lastRenderedPageBreak/>
              <w:t>MVC Pattern Implementation</w:t>
            </w:r>
          </w:p>
        </w:tc>
        <w:tc>
          <w:tcPr>
            <w:tcW w:w="4679" w:type="dxa"/>
            <w:tcBorders>
              <w:top w:val="nil"/>
              <w:left w:val="nil"/>
              <w:bottom w:val="single" w:sz="8" w:space="0" w:color="8EA9DB"/>
              <w:right w:val="nil"/>
            </w:tcBorders>
            <w:vAlign w:val="center"/>
            <w:hideMark/>
          </w:tcPr>
          <w:p w14:paraId="50A1E42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DBA78D1"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51A1DCE" w14:textId="77777777" w:rsidTr="00B00D6C">
        <w:trPr>
          <w:trHeight w:val="492"/>
        </w:trPr>
        <w:tc>
          <w:tcPr>
            <w:tcW w:w="2746" w:type="dxa"/>
            <w:tcBorders>
              <w:top w:val="nil"/>
              <w:left w:val="nil"/>
              <w:bottom w:val="single" w:sz="8" w:space="0" w:color="8EA9DB"/>
              <w:right w:val="nil"/>
            </w:tcBorders>
            <w:vAlign w:val="center"/>
            <w:hideMark/>
          </w:tcPr>
          <w:p w14:paraId="674C71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AB805B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Apply the Model-View-Controller (MVC) pattern to web application development</w:t>
            </w:r>
          </w:p>
        </w:tc>
        <w:tc>
          <w:tcPr>
            <w:tcW w:w="2633" w:type="dxa"/>
            <w:tcBorders>
              <w:top w:val="nil"/>
              <w:left w:val="nil"/>
              <w:bottom w:val="single" w:sz="8" w:space="0" w:color="8EA9DB"/>
              <w:right w:val="nil"/>
            </w:tcBorders>
            <w:vAlign w:val="center"/>
            <w:hideMark/>
          </w:tcPr>
          <w:p w14:paraId="00BF472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1511DA78" w14:textId="77777777" w:rsidTr="00B00D6C">
        <w:trPr>
          <w:trHeight w:val="492"/>
        </w:trPr>
        <w:tc>
          <w:tcPr>
            <w:tcW w:w="2746" w:type="dxa"/>
            <w:tcBorders>
              <w:top w:val="nil"/>
              <w:left w:val="nil"/>
              <w:bottom w:val="single" w:sz="8" w:space="0" w:color="8EA9DB"/>
              <w:right w:val="nil"/>
            </w:tcBorders>
            <w:vAlign w:val="center"/>
            <w:hideMark/>
          </w:tcPr>
          <w:p w14:paraId="15F631D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Observer Pattern Implementation</w:t>
            </w:r>
          </w:p>
        </w:tc>
        <w:tc>
          <w:tcPr>
            <w:tcW w:w="4679" w:type="dxa"/>
            <w:tcBorders>
              <w:top w:val="nil"/>
              <w:left w:val="nil"/>
              <w:bottom w:val="single" w:sz="8" w:space="0" w:color="8EA9DB"/>
              <w:right w:val="nil"/>
            </w:tcBorders>
            <w:vAlign w:val="center"/>
            <w:hideMark/>
          </w:tcPr>
          <w:p w14:paraId="20E3E24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16C5BFD"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2634474" w14:textId="77777777" w:rsidTr="00B00D6C">
        <w:trPr>
          <w:trHeight w:val="492"/>
        </w:trPr>
        <w:tc>
          <w:tcPr>
            <w:tcW w:w="2746" w:type="dxa"/>
            <w:tcBorders>
              <w:top w:val="nil"/>
              <w:left w:val="nil"/>
              <w:bottom w:val="single" w:sz="8" w:space="0" w:color="8EA9DB"/>
              <w:right w:val="nil"/>
            </w:tcBorders>
            <w:vAlign w:val="center"/>
            <w:hideMark/>
          </w:tcPr>
          <w:p w14:paraId="68F6F41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4FF605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the Observer pattern for real-time data updates and incident reporting</w:t>
            </w:r>
          </w:p>
        </w:tc>
        <w:tc>
          <w:tcPr>
            <w:tcW w:w="2633" w:type="dxa"/>
            <w:tcBorders>
              <w:top w:val="nil"/>
              <w:left w:val="nil"/>
              <w:bottom w:val="single" w:sz="8" w:space="0" w:color="8EA9DB"/>
              <w:right w:val="nil"/>
            </w:tcBorders>
            <w:vAlign w:val="center"/>
            <w:hideMark/>
          </w:tcPr>
          <w:p w14:paraId="34209E3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A32C45B"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545FC1F"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xml:space="preserve">Database </w:t>
            </w:r>
          </w:p>
        </w:tc>
        <w:tc>
          <w:tcPr>
            <w:tcW w:w="4679" w:type="dxa"/>
            <w:tcBorders>
              <w:top w:val="nil"/>
              <w:left w:val="nil"/>
              <w:bottom w:val="single" w:sz="12" w:space="0" w:color="A2B8E1"/>
              <w:right w:val="nil"/>
            </w:tcBorders>
            <w:shd w:val="clear" w:color="auto" w:fill="FFFF00"/>
            <w:vAlign w:val="center"/>
            <w:hideMark/>
          </w:tcPr>
          <w:p w14:paraId="38E5ECE8"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67BE4A3C"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30 hours</w:t>
            </w:r>
          </w:p>
        </w:tc>
      </w:tr>
      <w:tr w:rsidR="00B00D6C" w14:paraId="5E26BF89" w14:textId="77777777" w:rsidTr="00B00D6C">
        <w:trPr>
          <w:trHeight w:val="501"/>
        </w:trPr>
        <w:tc>
          <w:tcPr>
            <w:tcW w:w="2746" w:type="dxa"/>
            <w:tcBorders>
              <w:top w:val="nil"/>
              <w:left w:val="nil"/>
              <w:bottom w:val="single" w:sz="8" w:space="0" w:color="8EA9DB"/>
              <w:right w:val="nil"/>
            </w:tcBorders>
            <w:vAlign w:val="center"/>
            <w:hideMark/>
          </w:tcPr>
          <w:p w14:paraId="58A381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Database Setup and Configuration </w:t>
            </w:r>
          </w:p>
        </w:tc>
        <w:tc>
          <w:tcPr>
            <w:tcW w:w="4679" w:type="dxa"/>
            <w:tcBorders>
              <w:top w:val="nil"/>
              <w:left w:val="nil"/>
              <w:bottom w:val="single" w:sz="8" w:space="0" w:color="8EA9DB"/>
              <w:right w:val="nil"/>
            </w:tcBorders>
            <w:vAlign w:val="center"/>
            <w:hideMark/>
          </w:tcPr>
          <w:p w14:paraId="13A7CB3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272C00C8"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722691B" w14:textId="77777777" w:rsidTr="00B00D6C">
        <w:trPr>
          <w:trHeight w:val="250"/>
        </w:trPr>
        <w:tc>
          <w:tcPr>
            <w:tcW w:w="2746" w:type="dxa"/>
            <w:tcBorders>
              <w:top w:val="nil"/>
              <w:left w:val="nil"/>
              <w:bottom w:val="single" w:sz="8" w:space="0" w:color="8EA9DB"/>
              <w:right w:val="nil"/>
            </w:tcBorders>
            <w:vAlign w:val="center"/>
            <w:hideMark/>
          </w:tcPr>
          <w:p w14:paraId="0F8EE48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7E1EF3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Set up and configure the selected database system </w:t>
            </w:r>
          </w:p>
        </w:tc>
        <w:tc>
          <w:tcPr>
            <w:tcW w:w="2633" w:type="dxa"/>
            <w:tcBorders>
              <w:top w:val="nil"/>
              <w:left w:val="nil"/>
              <w:bottom w:val="single" w:sz="8" w:space="0" w:color="8EA9DB"/>
              <w:right w:val="nil"/>
            </w:tcBorders>
            <w:vAlign w:val="center"/>
            <w:hideMark/>
          </w:tcPr>
          <w:p w14:paraId="31A44CC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8090AD0" w14:textId="77777777" w:rsidTr="00B00D6C">
        <w:trPr>
          <w:trHeight w:val="492"/>
        </w:trPr>
        <w:tc>
          <w:tcPr>
            <w:tcW w:w="2746" w:type="dxa"/>
            <w:tcBorders>
              <w:top w:val="nil"/>
              <w:left w:val="nil"/>
              <w:bottom w:val="single" w:sz="8" w:space="0" w:color="8EA9DB"/>
              <w:right w:val="nil"/>
            </w:tcBorders>
            <w:vAlign w:val="center"/>
            <w:hideMark/>
          </w:tcPr>
          <w:p w14:paraId="4E26D9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Schema Development and Implementation</w:t>
            </w:r>
          </w:p>
        </w:tc>
        <w:tc>
          <w:tcPr>
            <w:tcW w:w="4679" w:type="dxa"/>
            <w:tcBorders>
              <w:top w:val="nil"/>
              <w:left w:val="nil"/>
              <w:bottom w:val="single" w:sz="8" w:space="0" w:color="8EA9DB"/>
              <w:right w:val="nil"/>
            </w:tcBorders>
            <w:vAlign w:val="center"/>
            <w:hideMark/>
          </w:tcPr>
          <w:p w14:paraId="4364497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79630D7A"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C40190D" w14:textId="77777777" w:rsidTr="00B00D6C">
        <w:trPr>
          <w:trHeight w:val="250"/>
        </w:trPr>
        <w:tc>
          <w:tcPr>
            <w:tcW w:w="2746" w:type="dxa"/>
            <w:tcBorders>
              <w:top w:val="nil"/>
              <w:left w:val="nil"/>
              <w:bottom w:val="single" w:sz="8" w:space="0" w:color="8EA9DB"/>
              <w:right w:val="nil"/>
            </w:tcBorders>
            <w:vAlign w:val="center"/>
            <w:hideMark/>
          </w:tcPr>
          <w:p w14:paraId="3DF0B3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61ED76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 database schemas </w:t>
            </w:r>
          </w:p>
        </w:tc>
        <w:tc>
          <w:tcPr>
            <w:tcW w:w="2633" w:type="dxa"/>
            <w:tcBorders>
              <w:top w:val="nil"/>
              <w:left w:val="nil"/>
              <w:bottom w:val="single" w:sz="8" w:space="0" w:color="8EA9DB"/>
              <w:right w:val="nil"/>
            </w:tcBorders>
            <w:vAlign w:val="center"/>
            <w:hideMark/>
          </w:tcPr>
          <w:p w14:paraId="783A363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3CEC0F50" w14:textId="77777777" w:rsidTr="00B00D6C">
        <w:trPr>
          <w:trHeight w:val="250"/>
        </w:trPr>
        <w:tc>
          <w:tcPr>
            <w:tcW w:w="2746" w:type="dxa"/>
            <w:tcBorders>
              <w:top w:val="nil"/>
              <w:left w:val="nil"/>
              <w:bottom w:val="single" w:sz="8" w:space="0" w:color="8EA9DB"/>
              <w:right w:val="nil"/>
            </w:tcBorders>
            <w:vAlign w:val="center"/>
            <w:hideMark/>
          </w:tcPr>
          <w:p w14:paraId="720E05D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Data Storage and Retrieval </w:t>
            </w:r>
          </w:p>
        </w:tc>
        <w:tc>
          <w:tcPr>
            <w:tcW w:w="4679" w:type="dxa"/>
            <w:tcBorders>
              <w:top w:val="nil"/>
              <w:left w:val="nil"/>
              <w:bottom w:val="single" w:sz="8" w:space="0" w:color="8EA9DB"/>
              <w:right w:val="nil"/>
            </w:tcBorders>
            <w:vAlign w:val="center"/>
            <w:hideMark/>
          </w:tcPr>
          <w:p w14:paraId="1F02647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39D509F7"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2CD1024" w14:textId="77777777" w:rsidTr="00B00D6C">
        <w:trPr>
          <w:trHeight w:val="250"/>
        </w:trPr>
        <w:tc>
          <w:tcPr>
            <w:tcW w:w="2746" w:type="dxa"/>
            <w:tcBorders>
              <w:top w:val="nil"/>
              <w:left w:val="nil"/>
              <w:bottom w:val="single" w:sz="8" w:space="0" w:color="8EA9DB"/>
              <w:right w:val="nil"/>
            </w:tcBorders>
            <w:vAlign w:val="center"/>
            <w:hideMark/>
          </w:tcPr>
          <w:p w14:paraId="47144DF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0FF2D9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data storage and retrieval functionality</w:t>
            </w:r>
          </w:p>
        </w:tc>
        <w:tc>
          <w:tcPr>
            <w:tcW w:w="2633" w:type="dxa"/>
            <w:tcBorders>
              <w:top w:val="nil"/>
              <w:left w:val="nil"/>
              <w:bottom w:val="single" w:sz="8" w:space="0" w:color="8EA9DB"/>
              <w:right w:val="nil"/>
            </w:tcBorders>
            <w:vAlign w:val="center"/>
            <w:hideMark/>
          </w:tcPr>
          <w:p w14:paraId="0885745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34A4FDE"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0FF0E31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Test Plan and Verification</w:t>
            </w:r>
          </w:p>
        </w:tc>
        <w:tc>
          <w:tcPr>
            <w:tcW w:w="4679" w:type="dxa"/>
            <w:tcBorders>
              <w:top w:val="nil"/>
              <w:left w:val="nil"/>
              <w:bottom w:val="single" w:sz="12" w:space="0" w:color="A2B8E1"/>
              <w:right w:val="nil"/>
            </w:tcBorders>
            <w:shd w:val="clear" w:color="auto" w:fill="FFFF00"/>
            <w:vAlign w:val="center"/>
            <w:hideMark/>
          </w:tcPr>
          <w:p w14:paraId="27448AB4"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0B89DF5B"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40 hours</w:t>
            </w:r>
          </w:p>
        </w:tc>
      </w:tr>
      <w:tr w:rsidR="00B00D6C" w14:paraId="70A10004" w14:textId="77777777" w:rsidTr="00B00D6C">
        <w:trPr>
          <w:trHeight w:val="258"/>
        </w:trPr>
        <w:tc>
          <w:tcPr>
            <w:tcW w:w="2746" w:type="dxa"/>
            <w:tcBorders>
              <w:top w:val="nil"/>
              <w:left w:val="nil"/>
              <w:bottom w:val="single" w:sz="8" w:space="0" w:color="8EA9DB"/>
              <w:right w:val="nil"/>
            </w:tcBorders>
            <w:vAlign w:val="center"/>
            <w:hideMark/>
          </w:tcPr>
          <w:p w14:paraId="14E6DF2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Requirements Testing</w:t>
            </w:r>
          </w:p>
        </w:tc>
        <w:tc>
          <w:tcPr>
            <w:tcW w:w="4679" w:type="dxa"/>
            <w:tcBorders>
              <w:top w:val="nil"/>
              <w:left w:val="nil"/>
              <w:bottom w:val="single" w:sz="8" w:space="0" w:color="8EA9DB"/>
              <w:right w:val="nil"/>
            </w:tcBorders>
            <w:vAlign w:val="center"/>
            <w:hideMark/>
          </w:tcPr>
          <w:p w14:paraId="780AA28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B0A991E"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F5A6AAF" w14:textId="77777777" w:rsidTr="00B00D6C">
        <w:trPr>
          <w:trHeight w:val="492"/>
        </w:trPr>
        <w:tc>
          <w:tcPr>
            <w:tcW w:w="2746" w:type="dxa"/>
            <w:tcBorders>
              <w:top w:val="nil"/>
              <w:left w:val="nil"/>
              <w:bottom w:val="single" w:sz="8" w:space="0" w:color="8EA9DB"/>
              <w:right w:val="nil"/>
            </w:tcBorders>
            <w:vAlign w:val="center"/>
            <w:hideMark/>
          </w:tcPr>
          <w:p w14:paraId="6B8A9DC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FD3ACB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Review project requirements and compare them with the implemented system</w:t>
            </w:r>
          </w:p>
        </w:tc>
        <w:tc>
          <w:tcPr>
            <w:tcW w:w="2633" w:type="dxa"/>
            <w:tcBorders>
              <w:top w:val="nil"/>
              <w:left w:val="nil"/>
              <w:bottom w:val="single" w:sz="8" w:space="0" w:color="8EA9DB"/>
              <w:right w:val="nil"/>
            </w:tcBorders>
            <w:vAlign w:val="center"/>
            <w:hideMark/>
          </w:tcPr>
          <w:p w14:paraId="3696B9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CA78A40" w14:textId="77777777" w:rsidTr="00B00D6C">
        <w:trPr>
          <w:trHeight w:val="250"/>
        </w:trPr>
        <w:tc>
          <w:tcPr>
            <w:tcW w:w="2746" w:type="dxa"/>
            <w:tcBorders>
              <w:top w:val="nil"/>
              <w:left w:val="nil"/>
              <w:bottom w:val="single" w:sz="8" w:space="0" w:color="8EA9DB"/>
              <w:right w:val="nil"/>
            </w:tcBorders>
            <w:vAlign w:val="center"/>
            <w:hideMark/>
          </w:tcPr>
          <w:p w14:paraId="5ABBA87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Scenarios Testing</w:t>
            </w:r>
          </w:p>
        </w:tc>
        <w:tc>
          <w:tcPr>
            <w:tcW w:w="4679" w:type="dxa"/>
            <w:tcBorders>
              <w:top w:val="nil"/>
              <w:left w:val="nil"/>
              <w:bottom w:val="single" w:sz="8" w:space="0" w:color="8EA9DB"/>
              <w:right w:val="nil"/>
            </w:tcBorders>
            <w:vAlign w:val="center"/>
            <w:hideMark/>
          </w:tcPr>
          <w:p w14:paraId="6C39F45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065F2F5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5D9D8EF0" w14:textId="77777777" w:rsidTr="00B00D6C">
        <w:trPr>
          <w:trHeight w:val="492"/>
        </w:trPr>
        <w:tc>
          <w:tcPr>
            <w:tcW w:w="2746" w:type="dxa"/>
            <w:tcBorders>
              <w:top w:val="nil"/>
              <w:left w:val="nil"/>
              <w:bottom w:val="single" w:sz="8" w:space="0" w:color="8EA9DB"/>
              <w:right w:val="nil"/>
            </w:tcBorders>
            <w:vAlign w:val="center"/>
            <w:hideMark/>
          </w:tcPr>
          <w:p w14:paraId="126F7F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A87EC4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Simulate real-world scenarios to validate system responses</w:t>
            </w:r>
          </w:p>
        </w:tc>
        <w:tc>
          <w:tcPr>
            <w:tcW w:w="2633" w:type="dxa"/>
            <w:tcBorders>
              <w:top w:val="nil"/>
              <w:left w:val="nil"/>
              <w:bottom w:val="single" w:sz="8" w:space="0" w:color="8EA9DB"/>
              <w:right w:val="nil"/>
            </w:tcBorders>
            <w:vAlign w:val="center"/>
            <w:hideMark/>
          </w:tcPr>
          <w:p w14:paraId="2B7FB7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2B3EC98E" w14:textId="77777777" w:rsidTr="00B00D6C">
        <w:trPr>
          <w:trHeight w:val="250"/>
        </w:trPr>
        <w:tc>
          <w:tcPr>
            <w:tcW w:w="2746" w:type="dxa"/>
            <w:tcBorders>
              <w:top w:val="nil"/>
              <w:left w:val="nil"/>
              <w:bottom w:val="single" w:sz="8" w:space="0" w:color="8EA9DB"/>
              <w:right w:val="nil"/>
            </w:tcBorders>
            <w:vAlign w:val="center"/>
            <w:hideMark/>
          </w:tcPr>
          <w:p w14:paraId="00816FA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Functions Testing</w:t>
            </w:r>
          </w:p>
        </w:tc>
        <w:tc>
          <w:tcPr>
            <w:tcW w:w="4679" w:type="dxa"/>
            <w:tcBorders>
              <w:top w:val="nil"/>
              <w:left w:val="nil"/>
              <w:bottom w:val="single" w:sz="8" w:space="0" w:color="8EA9DB"/>
              <w:right w:val="nil"/>
            </w:tcBorders>
            <w:vAlign w:val="center"/>
            <w:hideMark/>
          </w:tcPr>
          <w:p w14:paraId="00A4DA5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F592DCC"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4769521" w14:textId="77777777" w:rsidTr="00B00D6C">
        <w:trPr>
          <w:trHeight w:val="492"/>
        </w:trPr>
        <w:tc>
          <w:tcPr>
            <w:tcW w:w="2746" w:type="dxa"/>
            <w:tcBorders>
              <w:top w:val="nil"/>
              <w:left w:val="nil"/>
              <w:bottom w:val="single" w:sz="8" w:space="0" w:color="8EA9DB"/>
              <w:right w:val="nil"/>
            </w:tcBorders>
            <w:vAlign w:val="center"/>
            <w:hideMark/>
          </w:tcPr>
          <w:p w14:paraId="22C7210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4C4AFE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Test each system function individually to ensure they perform as intended </w:t>
            </w:r>
          </w:p>
        </w:tc>
        <w:tc>
          <w:tcPr>
            <w:tcW w:w="2633" w:type="dxa"/>
            <w:tcBorders>
              <w:top w:val="nil"/>
              <w:left w:val="nil"/>
              <w:bottom w:val="single" w:sz="8" w:space="0" w:color="8EA9DB"/>
              <w:right w:val="nil"/>
            </w:tcBorders>
            <w:vAlign w:val="center"/>
            <w:hideMark/>
          </w:tcPr>
          <w:p w14:paraId="7415695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267FBEC7" w14:textId="77777777" w:rsidTr="00B00D6C">
        <w:trPr>
          <w:trHeight w:val="250"/>
        </w:trPr>
        <w:tc>
          <w:tcPr>
            <w:tcW w:w="2746" w:type="dxa"/>
            <w:tcBorders>
              <w:top w:val="nil"/>
              <w:left w:val="nil"/>
              <w:bottom w:val="single" w:sz="8" w:space="0" w:color="8EA9DB"/>
              <w:right w:val="nil"/>
            </w:tcBorders>
            <w:vAlign w:val="center"/>
            <w:hideMark/>
          </w:tcPr>
          <w:p w14:paraId="0443F6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Edge Cases Testing</w:t>
            </w:r>
          </w:p>
        </w:tc>
        <w:tc>
          <w:tcPr>
            <w:tcW w:w="4679" w:type="dxa"/>
            <w:tcBorders>
              <w:top w:val="nil"/>
              <w:left w:val="nil"/>
              <w:bottom w:val="single" w:sz="8" w:space="0" w:color="8EA9DB"/>
              <w:right w:val="nil"/>
            </w:tcBorders>
            <w:vAlign w:val="center"/>
            <w:hideMark/>
          </w:tcPr>
          <w:p w14:paraId="3E45C2B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54C2DA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5E44896A" w14:textId="77777777" w:rsidTr="00B00D6C">
        <w:trPr>
          <w:trHeight w:val="492"/>
        </w:trPr>
        <w:tc>
          <w:tcPr>
            <w:tcW w:w="2746" w:type="dxa"/>
            <w:tcBorders>
              <w:top w:val="nil"/>
              <w:left w:val="nil"/>
              <w:bottom w:val="single" w:sz="8" w:space="0" w:color="8EA9DB"/>
              <w:right w:val="nil"/>
            </w:tcBorders>
            <w:vAlign w:val="center"/>
            <w:hideMark/>
          </w:tcPr>
          <w:p w14:paraId="0DC695B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66B250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Push the system to its limits to evaluate its behavior in extreme situations</w:t>
            </w:r>
          </w:p>
        </w:tc>
        <w:tc>
          <w:tcPr>
            <w:tcW w:w="2633" w:type="dxa"/>
            <w:tcBorders>
              <w:top w:val="nil"/>
              <w:left w:val="nil"/>
              <w:bottom w:val="single" w:sz="8" w:space="0" w:color="8EA9DB"/>
              <w:right w:val="nil"/>
            </w:tcBorders>
            <w:vAlign w:val="center"/>
            <w:hideMark/>
          </w:tcPr>
          <w:p w14:paraId="2778BF0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2F004657" w14:textId="77777777" w:rsidTr="00B00D6C">
        <w:trPr>
          <w:trHeight w:val="250"/>
        </w:trPr>
        <w:tc>
          <w:tcPr>
            <w:tcW w:w="2746" w:type="dxa"/>
            <w:tcBorders>
              <w:top w:val="nil"/>
              <w:left w:val="nil"/>
              <w:bottom w:val="single" w:sz="8" w:space="0" w:color="8EA9DB"/>
              <w:right w:val="nil"/>
            </w:tcBorders>
            <w:vAlign w:val="center"/>
            <w:hideMark/>
          </w:tcPr>
          <w:p w14:paraId="0658919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Unit Testing </w:t>
            </w:r>
          </w:p>
        </w:tc>
        <w:tc>
          <w:tcPr>
            <w:tcW w:w="4679" w:type="dxa"/>
            <w:tcBorders>
              <w:top w:val="nil"/>
              <w:left w:val="nil"/>
              <w:bottom w:val="single" w:sz="8" w:space="0" w:color="8EA9DB"/>
              <w:right w:val="nil"/>
            </w:tcBorders>
            <w:vAlign w:val="center"/>
            <w:hideMark/>
          </w:tcPr>
          <w:p w14:paraId="0ED6C8F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0E79306"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3CE6D505" w14:textId="77777777" w:rsidTr="00B00D6C">
        <w:trPr>
          <w:trHeight w:val="492"/>
        </w:trPr>
        <w:tc>
          <w:tcPr>
            <w:tcW w:w="2746" w:type="dxa"/>
            <w:tcBorders>
              <w:top w:val="nil"/>
              <w:left w:val="nil"/>
              <w:bottom w:val="single" w:sz="8" w:space="0" w:color="8EA9DB"/>
              <w:right w:val="nil"/>
            </w:tcBorders>
            <w:vAlign w:val="center"/>
            <w:hideMark/>
          </w:tcPr>
          <w:p w14:paraId="3897466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E75C71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Test individual components and modules to ensure they function correctly</w:t>
            </w:r>
          </w:p>
        </w:tc>
        <w:tc>
          <w:tcPr>
            <w:tcW w:w="2633" w:type="dxa"/>
            <w:tcBorders>
              <w:top w:val="nil"/>
              <w:left w:val="nil"/>
              <w:bottom w:val="single" w:sz="8" w:space="0" w:color="8EA9DB"/>
              <w:right w:val="nil"/>
            </w:tcBorders>
            <w:vAlign w:val="center"/>
            <w:hideMark/>
          </w:tcPr>
          <w:p w14:paraId="2763DB7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117E9DE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7E86FF8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User Testing and Feedback</w:t>
            </w:r>
          </w:p>
        </w:tc>
        <w:tc>
          <w:tcPr>
            <w:tcW w:w="4679" w:type="dxa"/>
            <w:tcBorders>
              <w:top w:val="nil"/>
              <w:left w:val="nil"/>
              <w:bottom w:val="single" w:sz="12" w:space="0" w:color="A2B8E1"/>
              <w:right w:val="nil"/>
            </w:tcBorders>
            <w:shd w:val="clear" w:color="auto" w:fill="FFFF00"/>
            <w:vAlign w:val="center"/>
            <w:hideMark/>
          </w:tcPr>
          <w:p w14:paraId="1C05A84D"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201645C0"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10 hours</w:t>
            </w:r>
          </w:p>
        </w:tc>
      </w:tr>
      <w:tr w:rsidR="00B00D6C" w14:paraId="75BDC018" w14:textId="77777777" w:rsidTr="00B00D6C">
        <w:trPr>
          <w:trHeight w:val="501"/>
        </w:trPr>
        <w:tc>
          <w:tcPr>
            <w:tcW w:w="2746" w:type="dxa"/>
            <w:tcBorders>
              <w:top w:val="nil"/>
              <w:left w:val="nil"/>
              <w:bottom w:val="single" w:sz="8" w:space="0" w:color="8EA9DB"/>
              <w:right w:val="nil"/>
            </w:tcBorders>
            <w:vAlign w:val="center"/>
            <w:hideMark/>
          </w:tcPr>
          <w:p w14:paraId="417DA2B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BD8AFA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Involve users to evaluate the usability and effectiveness of the user interface </w:t>
            </w:r>
          </w:p>
        </w:tc>
        <w:tc>
          <w:tcPr>
            <w:tcW w:w="2633" w:type="dxa"/>
            <w:tcBorders>
              <w:top w:val="nil"/>
              <w:left w:val="nil"/>
              <w:bottom w:val="single" w:sz="8" w:space="0" w:color="8EA9DB"/>
              <w:right w:val="nil"/>
            </w:tcBorders>
            <w:vAlign w:val="center"/>
            <w:hideMark/>
          </w:tcPr>
          <w:p w14:paraId="12D7A41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3D21219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0B7F4119"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xml:space="preserve">Feasibility and Documentation </w:t>
            </w:r>
          </w:p>
        </w:tc>
        <w:tc>
          <w:tcPr>
            <w:tcW w:w="4679" w:type="dxa"/>
            <w:tcBorders>
              <w:top w:val="nil"/>
              <w:left w:val="nil"/>
              <w:bottom w:val="single" w:sz="12" w:space="0" w:color="A2B8E1"/>
              <w:right w:val="nil"/>
            </w:tcBorders>
            <w:shd w:val="clear" w:color="auto" w:fill="FFFF00"/>
            <w:vAlign w:val="center"/>
            <w:hideMark/>
          </w:tcPr>
          <w:p w14:paraId="2BF1109C"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5A16F0CF"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40 hours</w:t>
            </w:r>
          </w:p>
        </w:tc>
      </w:tr>
      <w:tr w:rsidR="00B00D6C" w14:paraId="176F3F60" w14:textId="77777777" w:rsidTr="00B00D6C">
        <w:trPr>
          <w:trHeight w:val="258"/>
        </w:trPr>
        <w:tc>
          <w:tcPr>
            <w:tcW w:w="2746" w:type="dxa"/>
            <w:tcBorders>
              <w:top w:val="nil"/>
              <w:left w:val="nil"/>
              <w:bottom w:val="single" w:sz="8" w:space="0" w:color="8EA9DB"/>
              <w:right w:val="nil"/>
            </w:tcBorders>
            <w:vAlign w:val="center"/>
            <w:hideMark/>
          </w:tcPr>
          <w:p w14:paraId="3B13A43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Feasibility Assessment</w:t>
            </w:r>
          </w:p>
        </w:tc>
        <w:tc>
          <w:tcPr>
            <w:tcW w:w="4679" w:type="dxa"/>
            <w:tcBorders>
              <w:top w:val="nil"/>
              <w:left w:val="nil"/>
              <w:bottom w:val="single" w:sz="8" w:space="0" w:color="8EA9DB"/>
              <w:right w:val="nil"/>
            </w:tcBorders>
            <w:vAlign w:val="center"/>
            <w:hideMark/>
          </w:tcPr>
          <w:p w14:paraId="7B90529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ABE0914"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4EFE4793" w14:textId="77777777" w:rsidTr="00B00D6C">
        <w:trPr>
          <w:trHeight w:val="492"/>
        </w:trPr>
        <w:tc>
          <w:tcPr>
            <w:tcW w:w="2746" w:type="dxa"/>
            <w:tcBorders>
              <w:top w:val="nil"/>
              <w:left w:val="nil"/>
              <w:bottom w:val="single" w:sz="8" w:space="0" w:color="8EA9DB"/>
              <w:right w:val="nil"/>
            </w:tcBorders>
            <w:vAlign w:val="center"/>
            <w:hideMark/>
          </w:tcPr>
          <w:p w14:paraId="21DF0A1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lastRenderedPageBreak/>
              <w:t> </w:t>
            </w:r>
          </w:p>
        </w:tc>
        <w:tc>
          <w:tcPr>
            <w:tcW w:w="4679" w:type="dxa"/>
            <w:tcBorders>
              <w:top w:val="nil"/>
              <w:left w:val="nil"/>
              <w:bottom w:val="single" w:sz="8" w:space="0" w:color="8EA9DB"/>
              <w:right w:val="nil"/>
            </w:tcBorders>
            <w:vAlign w:val="center"/>
            <w:hideMark/>
          </w:tcPr>
          <w:p w14:paraId="0491C68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Assess the project's feasibility with regard to capabilities, resources, and time</w:t>
            </w:r>
          </w:p>
        </w:tc>
        <w:tc>
          <w:tcPr>
            <w:tcW w:w="2633" w:type="dxa"/>
            <w:tcBorders>
              <w:top w:val="nil"/>
              <w:left w:val="nil"/>
              <w:bottom w:val="single" w:sz="8" w:space="0" w:color="8EA9DB"/>
              <w:right w:val="nil"/>
            </w:tcBorders>
            <w:vAlign w:val="center"/>
            <w:hideMark/>
          </w:tcPr>
          <w:p w14:paraId="677A0427"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69D509A3" w14:textId="77777777" w:rsidTr="00B00D6C">
        <w:trPr>
          <w:trHeight w:val="250"/>
        </w:trPr>
        <w:tc>
          <w:tcPr>
            <w:tcW w:w="2746" w:type="dxa"/>
            <w:tcBorders>
              <w:top w:val="nil"/>
              <w:left w:val="nil"/>
              <w:bottom w:val="single" w:sz="8" w:space="0" w:color="8EA9DB"/>
              <w:right w:val="nil"/>
            </w:tcBorders>
            <w:vAlign w:val="center"/>
            <w:hideMark/>
          </w:tcPr>
          <w:p w14:paraId="0C0CB277"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Project Documentation</w:t>
            </w:r>
          </w:p>
        </w:tc>
        <w:tc>
          <w:tcPr>
            <w:tcW w:w="4679" w:type="dxa"/>
            <w:tcBorders>
              <w:top w:val="nil"/>
              <w:left w:val="nil"/>
              <w:bottom w:val="single" w:sz="8" w:space="0" w:color="8EA9DB"/>
              <w:right w:val="nil"/>
            </w:tcBorders>
            <w:vAlign w:val="center"/>
            <w:hideMark/>
          </w:tcPr>
          <w:p w14:paraId="5E272D7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2007E47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336811D" w14:textId="77777777" w:rsidTr="00B00D6C">
        <w:trPr>
          <w:trHeight w:val="250"/>
        </w:trPr>
        <w:tc>
          <w:tcPr>
            <w:tcW w:w="2746" w:type="dxa"/>
            <w:tcBorders>
              <w:top w:val="nil"/>
              <w:left w:val="nil"/>
              <w:bottom w:val="single" w:sz="8" w:space="0" w:color="8EA9DB"/>
              <w:right w:val="nil"/>
            </w:tcBorders>
            <w:vAlign w:val="center"/>
            <w:hideMark/>
          </w:tcPr>
          <w:p w14:paraId="2CDFB2F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CE0A3A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Generate project reports and documentation</w:t>
            </w:r>
          </w:p>
        </w:tc>
        <w:tc>
          <w:tcPr>
            <w:tcW w:w="2633" w:type="dxa"/>
            <w:tcBorders>
              <w:top w:val="nil"/>
              <w:left w:val="nil"/>
              <w:bottom w:val="single" w:sz="8" w:space="0" w:color="8EA9DB"/>
              <w:right w:val="nil"/>
            </w:tcBorders>
            <w:vAlign w:val="center"/>
            <w:hideMark/>
          </w:tcPr>
          <w:p w14:paraId="70F2871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79989F96" w14:textId="77777777" w:rsidTr="00B00D6C">
        <w:trPr>
          <w:trHeight w:val="292"/>
        </w:trPr>
        <w:tc>
          <w:tcPr>
            <w:tcW w:w="2746" w:type="dxa"/>
            <w:tcBorders>
              <w:top w:val="nil"/>
              <w:left w:val="nil"/>
              <w:bottom w:val="single" w:sz="12" w:space="0" w:color="A2B8E1"/>
              <w:right w:val="nil"/>
            </w:tcBorders>
            <w:shd w:val="clear" w:color="auto" w:fill="92D050"/>
            <w:vAlign w:val="center"/>
            <w:hideMark/>
          </w:tcPr>
          <w:p w14:paraId="7D03E8B5"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Total</w:t>
            </w:r>
          </w:p>
        </w:tc>
        <w:tc>
          <w:tcPr>
            <w:tcW w:w="4679" w:type="dxa"/>
            <w:tcBorders>
              <w:top w:val="nil"/>
              <w:left w:val="nil"/>
              <w:bottom w:val="single" w:sz="12" w:space="0" w:color="A2B8E1"/>
              <w:right w:val="nil"/>
            </w:tcBorders>
            <w:shd w:val="clear" w:color="auto" w:fill="92D050"/>
            <w:vAlign w:val="center"/>
            <w:hideMark/>
          </w:tcPr>
          <w:p w14:paraId="1A036A48"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92D050"/>
            <w:vAlign w:val="center"/>
            <w:hideMark/>
          </w:tcPr>
          <w:p w14:paraId="10110FD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370 hours</w:t>
            </w:r>
          </w:p>
        </w:tc>
      </w:tr>
      <w:tr w:rsidR="00B00D6C" w14:paraId="1F81538A" w14:textId="77777777" w:rsidTr="00B00D6C">
        <w:trPr>
          <w:trHeight w:val="267"/>
        </w:trPr>
        <w:tc>
          <w:tcPr>
            <w:tcW w:w="2746" w:type="dxa"/>
            <w:vAlign w:val="bottom"/>
            <w:hideMark/>
          </w:tcPr>
          <w:p w14:paraId="6F2F3573" w14:textId="77777777" w:rsidR="00B00D6C" w:rsidRDefault="00B00D6C">
            <w:pPr>
              <w:rPr>
                <w:rFonts w:ascii="Calibri" w:eastAsia="Times New Roman" w:hAnsi="Calibri" w:cs="Calibri"/>
                <w:b/>
                <w:bCs/>
                <w:color w:val="44546A"/>
                <w:sz w:val="26"/>
                <w:szCs w:val="26"/>
                <w:lang w:eastAsia="en-CA"/>
              </w:rPr>
            </w:pPr>
          </w:p>
        </w:tc>
        <w:tc>
          <w:tcPr>
            <w:tcW w:w="4679" w:type="dxa"/>
            <w:vAlign w:val="bottom"/>
            <w:hideMark/>
          </w:tcPr>
          <w:p w14:paraId="012275A4" w14:textId="77777777" w:rsidR="00B00D6C" w:rsidRDefault="00B00D6C">
            <w:pPr>
              <w:spacing w:after="0"/>
              <w:rPr>
                <w:sz w:val="20"/>
                <w:szCs w:val="20"/>
                <w:lang w:val="en-CA" w:eastAsia="en-CA"/>
              </w:rPr>
            </w:pPr>
          </w:p>
        </w:tc>
        <w:tc>
          <w:tcPr>
            <w:tcW w:w="2633" w:type="dxa"/>
            <w:vAlign w:val="bottom"/>
            <w:hideMark/>
          </w:tcPr>
          <w:p w14:paraId="2207C79B" w14:textId="77777777" w:rsidR="00B00D6C" w:rsidRDefault="00B00D6C">
            <w:pPr>
              <w:spacing w:after="0"/>
              <w:rPr>
                <w:sz w:val="20"/>
                <w:szCs w:val="20"/>
                <w:lang w:val="en-CA" w:eastAsia="en-CA"/>
              </w:rPr>
            </w:pPr>
          </w:p>
        </w:tc>
      </w:tr>
    </w:tbl>
    <w:p w14:paraId="3F6E8606" w14:textId="77777777" w:rsidR="00B00D6C" w:rsidRDefault="00B00D6C" w:rsidP="00B00D6C"/>
    <w:p w14:paraId="0E186ECF" w14:textId="1C3BF6E5" w:rsidR="00B00D6C" w:rsidRDefault="00B00D6C" w:rsidP="00B00D6C">
      <w:r>
        <w:t>The updated schedule totals 370 hours, ensuring the project remained within a feasible time frame while accounting for the added sections and tasks related to project scope, testing, and documentation. Regular tracking and adjustments should be made to ensure the project stays on track.</w:t>
      </w:r>
    </w:p>
    <w:p w14:paraId="6FB309B9" w14:textId="77777777" w:rsidR="00B00D6C" w:rsidRDefault="00B00D6C" w:rsidP="00B00D6C"/>
    <w:p w14:paraId="401377A5" w14:textId="7105C42E" w:rsidR="00B00D6C" w:rsidRDefault="00B00D6C" w:rsidP="00EC75E0">
      <w:pPr>
        <w:pStyle w:val="Heading2"/>
      </w:pPr>
      <w:bookmarkStart w:id="2122" w:name="_Toc166994190"/>
      <w:bookmarkStart w:id="2123" w:name="_Toc167406633"/>
      <w:r>
        <w:t>2.1</w:t>
      </w:r>
      <w:r w:rsidR="002B500B">
        <w:t>4</w:t>
      </w:r>
      <w:r>
        <w:t xml:space="preserve"> Technical Challenges</w:t>
      </w:r>
      <w:bookmarkEnd w:id="2122"/>
      <w:bookmarkEnd w:id="2123"/>
    </w:p>
    <w:p w14:paraId="45E1CD6F" w14:textId="3D61906B" w:rsidR="00B00D6C" w:rsidRDefault="00B00D6C" w:rsidP="00B00D6C">
      <w:pPr>
        <w:rPr>
          <w:szCs w:val="24"/>
        </w:rPr>
      </w:pPr>
      <w:r>
        <w:rPr>
          <w:szCs w:val="24"/>
        </w:rPr>
        <w:t xml:space="preserve">Managing </w:t>
      </w:r>
      <w:del w:id="2124" w:author="kunnu vrma" w:date="2024-05-19T18:37:00Z" w16du:dateUtc="2024-05-20T01:37:00Z">
        <w:r w:rsidDel="002E126A">
          <w:rPr>
            <w:szCs w:val="24"/>
          </w:rPr>
          <w:delText xml:space="preserve">and synchronizing </w:delText>
        </w:r>
      </w:del>
      <w:r>
        <w:rPr>
          <w:szCs w:val="24"/>
        </w:rPr>
        <w:t xml:space="preserve">real-time data from diverse sources, including </w:t>
      </w:r>
      <w:r w:rsidR="00986C85">
        <w:rPr>
          <w:szCs w:val="24"/>
        </w:rPr>
        <w:t>APIs</w:t>
      </w:r>
      <w:r>
        <w:rPr>
          <w:szCs w:val="24"/>
        </w:rPr>
        <w:t>,</w:t>
      </w:r>
      <w:r w:rsidR="00986C85">
        <w:rPr>
          <w:szCs w:val="24"/>
        </w:rPr>
        <w:t xml:space="preserve"> and </w:t>
      </w:r>
      <w:del w:id="2125" w:author="kunnu vrma" w:date="2024-05-19T18:38:00Z" w16du:dateUtc="2024-05-20T01:38:00Z">
        <w:r w:rsidR="00986C85" w:rsidDel="002E126A">
          <w:rPr>
            <w:szCs w:val="24"/>
          </w:rPr>
          <w:delText xml:space="preserve">integrating </w:delText>
        </w:r>
      </w:del>
      <w:ins w:id="2126" w:author="kunnu vrma" w:date="2024-05-19T18:38:00Z" w16du:dateUtc="2024-05-20T01:38:00Z">
        <w:r w:rsidR="002E126A">
          <w:rPr>
            <w:szCs w:val="24"/>
          </w:rPr>
          <w:t>combining</w:t>
        </w:r>
        <w:r w:rsidR="002E126A">
          <w:rPr>
            <w:szCs w:val="24"/>
          </w:rPr>
          <w:t xml:space="preserve"> </w:t>
        </w:r>
      </w:ins>
      <w:r w:rsidR="00986C85">
        <w:rPr>
          <w:szCs w:val="24"/>
        </w:rPr>
        <w:t>them with web interface along with historical and predictive insights</w:t>
      </w:r>
      <w:r>
        <w:rPr>
          <w:szCs w:val="24"/>
        </w:rPr>
        <w:t xml:space="preserve"> is a </w:t>
      </w:r>
      <w:del w:id="2127" w:author="kunnu vrma" w:date="2024-05-19T18:38:00Z" w16du:dateUtc="2024-05-20T01:38:00Z">
        <w:r w:rsidDel="002E126A">
          <w:rPr>
            <w:szCs w:val="24"/>
          </w:rPr>
          <w:delText xml:space="preserve">substantial </w:delText>
        </w:r>
      </w:del>
      <w:ins w:id="2128" w:author="kunnu vrma" w:date="2024-05-19T18:38:00Z" w16du:dateUtc="2024-05-20T01:38:00Z">
        <w:r w:rsidR="002E126A">
          <w:rPr>
            <w:szCs w:val="24"/>
          </w:rPr>
          <w:t>big</w:t>
        </w:r>
        <w:r w:rsidR="002E126A">
          <w:rPr>
            <w:szCs w:val="24"/>
          </w:rPr>
          <w:t xml:space="preserve"> </w:t>
        </w:r>
      </w:ins>
      <w:r>
        <w:rPr>
          <w:szCs w:val="24"/>
        </w:rPr>
        <w:t xml:space="preserve">technical challenge. This necessitates the development of efficient data pipelines and robust data processing techniques to ensure that the system operates with minimal latency and maintains data accuracy. </w:t>
      </w:r>
    </w:p>
    <w:p w14:paraId="0292E2A9" w14:textId="08B3DACF" w:rsidR="00B00D6C" w:rsidRDefault="00B00D6C" w:rsidP="00B00D6C">
      <w:pPr>
        <w:rPr>
          <w:szCs w:val="24"/>
        </w:rPr>
      </w:pPr>
      <w:r>
        <w:rPr>
          <w:szCs w:val="24"/>
        </w:rPr>
        <w:t>Handling high volumes of data in real-time, especially in a dynamic urban environment, is a significant scalability challenge. The system must be designed to accommodate data growth while maintaining performance, which involves optimizing algorithms, database structures, and server configurations.</w:t>
      </w:r>
    </w:p>
    <w:p w14:paraId="580E1DDF" w14:textId="767CD902" w:rsidR="00B00D6C" w:rsidDel="002E126A" w:rsidRDefault="002E126A" w:rsidP="00B00D6C">
      <w:pPr>
        <w:rPr>
          <w:del w:id="2129" w:author="kunnu vrma" w:date="2024-05-19T18:39:00Z" w16du:dateUtc="2024-05-20T01:39:00Z"/>
          <w:szCs w:val="24"/>
        </w:rPr>
      </w:pPr>
      <w:ins w:id="2130" w:author="kunnu vrma" w:date="2024-05-19T18:39:00Z" w16du:dateUtc="2024-05-20T01:39:00Z">
        <w:r w:rsidRPr="002E126A">
          <w:rPr>
            <w:szCs w:val="24"/>
          </w:rPr>
          <w:t xml:space="preserve">Merging data from various sources and keeping it consistent and accurate is tough. </w:t>
        </w:r>
        <w:r>
          <w:rPr>
            <w:szCs w:val="24"/>
          </w:rPr>
          <w:t>One has</w:t>
        </w:r>
        <w:r w:rsidRPr="002E126A">
          <w:rPr>
            <w:szCs w:val="24"/>
          </w:rPr>
          <w:t xml:space="preserve"> to come up with data transformation and reconciliation processes to combine data from different formats and standards.</w:t>
        </w:r>
      </w:ins>
      <w:del w:id="2131" w:author="kunnu vrma" w:date="2024-05-19T18:39:00Z" w16du:dateUtc="2024-05-20T01:39:00Z">
        <w:r w:rsidR="00B00D6C" w:rsidDel="002E126A">
          <w:rPr>
            <w:szCs w:val="24"/>
          </w:rPr>
          <w:delText>Integrating data from various sources while maintaining data consistency and accuracy is a complex task. Students will need to develop data transformation processes and reconciliation strategies to merge data from different formats and standards.</w:delText>
        </w:r>
      </w:del>
    </w:p>
    <w:p w14:paraId="7F6D40AF" w14:textId="77777777" w:rsidR="002E126A" w:rsidRDefault="002E126A" w:rsidP="00B00D6C">
      <w:pPr>
        <w:rPr>
          <w:ins w:id="2132" w:author="kunnu vrma" w:date="2024-05-19T18:39:00Z" w16du:dateUtc="2024-05-20T01:39:00Z"/>
          <w:szCs w:val="24"/>
        </w:rPr>
      </w:pPr>
    </w:p>
    <w:p w14:paraId="309CE1DC" w14:textId="77777777" w:rsidR="00B00D6C" w:rsidRDefault="00B00D6C" w:rsidP="00B00D6C">
      <w:pPr>
        <w:rPr>
          <w:szCs w:val="24"/>
        </w:rPr>
      </w:pPr>
      <w:r>
        <w:rPr>
          <w:szCs w:val="24"/>
        </w:rPr>
        <w:t>Creating accurate predictive models for traffic patterns and congestion management requires a deep understanding of machine learning algorithms, data feature engineering, and model validation techniques. It requires extensive research to identify the most suitable models and fine-tune them for real-time prediction.</w:t>
      </w:r>
    </w:p>
    <w:p w14:paraId="0D918A58" w14:textId="0007D29F" w:rsidR="00B00D6C" w:rsidDel="002E126A" w:rsidRDefault="00B00D6C" w:rsidP="00B00D6C">
      <w:pPr>
        <w:rPr>
          <w:del w:id="2133" w:author="kunnu vrma" w:date="2024-05-19T18:40:00Z" w16du:dateUtc="2024-05-20T01:40:00Z"/>
          <w:szCs w:val="24"/>
        </w:rPr>
      </w:pPr>
      <w:del w:id="2134" w:author="kunnu vrma" w:date="2024-05-19T18:40:00Z" w16du:dateUtc="2024-05-20T01:40:00Z">
        <w:r w:rsidDel="002E126A">
          <w:rPr>
            <w:szCs w:val="24"/>
          </w:rPr>
          <w:delText>Developing an effective system for real-time incident detection and response is challenging. This involves researching incident detection algorithms, incident prioritization strategies, and integration with emergency services. Optimizing algorithms for real-time data analysis, traffic prediction, and congestion management will be a time-consuming task.</w:delText>
        </w:r>
      </w:del>
    </w:p>
    <w:p w14:paraId="23750825" w14:textId="681350B6" w:rsidR="00B00D6C" w:rsidDel="002E126A" w:rsidRDefault="002E126A" w:rsidP="00B00D6C">
      <w:pPr>
        <w:rPr>
          <w:del w:id="2135" w:author="kunnu vrma" w:date="2024-05-19T18:40:00Z" w16du:dateUtc="2024-05-20T01:40:00Z"/>
          <w:szCs w:val="24"/>
        </w:rPr>
      </w:pPr>
      <w:ins w:id="2136" w:author="kunnu vrma" w:date="2024-05-19T18:40:00Z" w16du:dateUtc="2024-05-20T01:40:00Z">
        <w:r w:rsidRPr="002E126A">
          <w:rPr>
            <w:szCs w:val="24"/>
          </w:rPr>
          <w:t xml:space="preserve">Tackling these challenges will need a lot of research, problem-solving, and experimentation, pushing </w:t>
        </w:r>
        <w:r>
          <w:rPr>
            <w:szCs w:val="24"/>
          </w:rPr>
          <w:t>one</w:t>
        </w:r>
        <w:r w:rsidRPr="002E126A">
          <w:rPr>
            <w:szCs w:val="24"/>
          </w:rPr>
          <w:t>’</w:t>
        </w:r>
        <w:r>
          <w:rPr>
            <w:szCs w:val="24"/>
          </w:rPr>
          <w:t>s</w:t>
        </w:r>
        <w:r w:rsidRPr="002E126A">
          <w:rPr>
            <w:szCs w:val="24"/>
          </w:rPr>
          <w:t xml:space="preserve"> technical skills and getting ready for real-world tasks in data analysis, machine learning, web development, and traffic management, beyond </w:t>
        </w:r>
      </w:ins>
      <w:ins w:id="2137" w:author="kunnu vrma" w:date="2024-05-19T18:41:00Z" w16du:dateUtc="2024-05-20T01:41:00Z">
        <w:r>
          <w:rPr>
            <w:szCs w:val="24"/>
          </w:rPr>
          <w:t>is learnt in class.</w:t>
        </w:r>
      </w:ins>
      <w:del w:id="2138" w:author="kunnu vrma" w:date="2024-05-19T18:40:00Z" w16du:dateUtc="2024-05-20T01:40:00Z">
        <w:r w:rsidR="00B00D6C" w:rsidDel="002E126A">
          <w:rPr>
            <w:szCs w:val="24"/>
          </w:rPr>
          <w:delText>Addressing these challenges will require extensive research, problem-solving, and experimentation, ultimately stretching the students' technical capabilities and preparing them for real-world scenarios in data analysis, machine learning, web development, and traffic management which requires beyond standard classroom teachings.</w:delText>
        </w:r>
      </w:del>
    </w:p>
    <w:p w14:paraId="1861C443" w14:textId="5BC6336E" w:rsidR="00B00D6C" w:rsidRDefault="00B00D6C" w:rsidP="00B00D6C"/>
    <w:p w14:paraId="34425D33" w14:textId="7D10D3C8" w:rsidR="00937652" w:rsidRDefault="00937652" w:rsidP="00EC75E0">
      <w:pPr>
        <w:pStyle w:val="Heading1"/>
      </w:pPr>
      <w:bookmarkStart w:id="2139" w:name="_Toc166994191"/>
      <w:bookmarkStart w:id="2140" w:name="_Toc167406634"/>
      <w:r>
        <w:t>3. Conclusion</w:t>
      </w:r>
      <w:bookmarkEnd w:id="2139"/>
      <w:bookmarkEnd w:id="2140"/>
    </w:p>
    <w:p w14:paraId="65B06B6E" w14:textId="77777777" w:rsidR="00937652" w:rsidRDefault="00937652" w:rsidP="00B00D6C"/>
    <w:p w14:paraId="35D73F2E" w14:textId="5D1FCA55" w:rsidR="00D9310F" w:rsidRDefault="00D9310F" w:rsidP="00D9310F">
      <w:pPr>
        <w:rPr>
          <w:ins w:id="2141" w:author="kunnu vrma" w:date="2024-05-19T18:59:00Z" w16du:dateUtc="2024-05-20T01:59:00Z"/>
        </w:rPr>
      </w:pPr>
      <w:ins w:id="2142" w:author="kunnu vrma" w:date="2024-05-19T18:59:00Z" w16du:dateUtc="2024-05-20T01:59:00Z">
        <w:r>
          <w:t>Combining predictive analysis with real-time data integration in a Flask web application is a big step for improving urban mobility and decision-making. This project mixed data science with web development to give useful insights and features.</w:t>
        </w:r>
      </w:ins>
    </w:p>
    <w:p w14:paraId="1D9F97A9" w14:textId="77777777" w:rsidR="00D9310F" w:rsidRDefault="00D9310F" w:rsidP="00D9310F">
      <w:pPr>
        <w:rPr>
          <w:ins w:id="2143" w:author="kunnu vrma" w:date="2024-05-19T18:59:00Z" w16du:dateUtc="2024-05-20T01:59:00Z"/>
        </w:rPr>
      </w:pPr>
      <w:ins w:id="2144" w:author="kunnu vrma" w:date="2024-05-19T18:59:00Z" w16du:dateUtc="2024-05-20T01:59:00Z">
        <w:r>
          <w:t>Predictive Analysis:</w:t>
        </w:r>
      </w:ins>
    </w:p>
    <w:p w14:paraId="5F53E403" w14:textId="59AE8CF6" w:rsidR="00D9310F" w:rsidRDefault="00D9310F" w:rsidP="00D9310F">
      <w:pPr>
        <w:rPr>
          <w:ins w:id="2145" w:author="kunnu vrma" w:date="2024-05-19T18:59:00Z" w16du:dateUtc="2024-05-20T01:59:00Z"/>
        </w:rPr>
      </w:pPr>
      <w:ins w:id="2146" w:author="kunnu vrma" w:date="2024-05-19T18:59:00Z" w16du:dateUtc="2024-05-20T01:59:00Z">
        <w:r>
          <w:lastRenderedPageBreak/>
          <w:t>The predictive part of the project focused on traffic forecasting in Philadelphia, aiming to estimate Total Time Stopped at intersections. Using machine learning models like Linear Regression and Random Forest Regressor, the project predicted traffic congestion based on time, weather, and historical traffic patterns.</w:t>
        </w:r>
      </w:ins>
    </w:p>
    <w:p w14:paraId="305F3097" w14:textId="77777777" w:rsidR="00D9310F" w:rsidRDefault="00D9310F" w:rsidP="00D9310F">
      <w:pPr>
        <w:rPr>
          <w:ins w:id="2147" w:author="kunnu vrma" w:date="2024-05-19T18:59:00Z" w16du:dateUtc="2024-05-20T01:59:00Z"/>
        </w:rPr>
      </w:pPr>
      <w:ins w:id="2148" w:author="kunnu vrma" w:date="2024-05-19T18:59:00Z" w16du:dateUtc="2024-05-20T01:59:00Z">
        <w:r>
          <w:t>The project included feature selection, model evaluation, and visualization techniques to understand the relationships between different factors and traffic congestion levels. The Linear Regression model had a Mean Absolute Error (MAE) of 6.61 and a Root Mean Squared Error (RMSE) of 10.87, showing moderate predictive ability. The Random Forest Regressor performed better, with an MAE of 0.0012 and an RMSE of 0.0134, showing its effectiveness in capturing complex traffic patterns. Visualizations like correlation matrices, feature distributions, and traffic patterns helped stakeholders see trends and make informed decisions. Interactive plots with Plotly and Folium added to the analysis by showing traffic data and spatial clusters.</w:t>
        </w:r>
      </w:ins>
    </w:p>
    <w:p w14:paraId="4ED7E11A" w14:textId="77777777" w:rsidR="00D9310F" w:rsidRDefault="00D9310F" w:rsidP="00D9310F">
      <w:pPr>
        <w:rPr>
          <w:ins w:id="2149" w:author="kunnu vrma" w:date="2024-05-19T18:59:00Z" w16du:dateUtc="2024-05-20T01:59:00Z"/>
        </w:rPr>
      </w:pPr>
    </w:p>
    <w:p w14:paraId="4AE390E4" w14:textId="77777777" w:rsidR="00D9310F" w:rsidRDefault="00D9310F" w:rsidP="00D9310F">
      <w:pPr>
        <w:rPr>
          <w:ins w:id="2150" w:author="kunnu vrma" w:date="2024-05-19T18:59:00Z" w16du:dateUtc="2024-05-20T01:59:00Z"/>
        </w:rPr>
      </w:pPr>
      <w:ins w:id="2151" w:author="kunnu vrma" w:date="2024-05-19T18:59:00Z" w16du:dateUtc="2024-05-20T01:59:00Z">
        <w:r>
          <w:t>Historical Insights:</w:t>
        </w:r>
      </w:ins>
    </w:p>
    <w:p w14:paraId="173A4AA1" w14:textId="77777777" w:rsidR="00D9310F" w:rsidRDefault="00D9310F" w:rsidP="00D9310F">
      <w:pPr>
        <w:rPr>
          <w:ins w:id="2152" w:author="kunnu vrma" w:date="2024-05-19T18:59:00Z" w16du:dateUtc="2024-05-20T01:59:00Z"/>
        </w:rPr>
      </w:pPr>
      <w:ins w:id="2153" w:author="kunnu vrma" w:date="2024-05-19T18:59:00Z" w16du:dateUtc="2024-05-20T01:59:00Z">
        <w:r>
          <w:t>Cleaning and processing historical traffic data was the first step in getting useful insights. By carefully handling outliers, missing values, and inconsistencies, the dataset's integrity and reliability were ensured. Exploratory data analysis (EDA) techniques like correlation analysis, feature distribution visualization, and temporal traffic pattern analysis provided valuable historical insights. Correlation matrices showed the relationships between different traffic metrics, weather variables, and time factors, highlighting important correlations and dependencies. Feature distribution plots showed the distribution characteristics of key variables, spotting potential outliers and anomalies. Temporal traffic pattern analysis, including hourly and monthly traffic patterns, revealed recurring trends and seasonality, helping with strategic planning and resource allocation.</w:t>
        </w:r>
      </w:ins>
    </w:p>
    <w:p w14:paraId="324DC720" w14:textId="77777777" w:rsidR="00D9310F" w:rsidRDefault="00D9310F" w:rsidP="00D9310F">
      <w:pPr>
        <w:rPr>
          <w:ins w:id="2154" w:author="kunnu vrma" w:date="2024-05-19T18:59:00Z" w16du:dateUtc="2024-05-20T01:59:00Z"/>
        </w:rPr>
      </w:pPr>
    </w:p>
    <w:p w14:paraId="6CDCD8C9" w14:textId="77777777" w:rsidR="00D9310F" w:rsidRDefault="00D9310F" w:rsidP="00D9310F">
      <w:pPr>
        <w:rPr>
          <w:ins w:id="2155" w:author="kunnu vrma" w:date="2024-05-19T18:59:00Z" w16du:dateUtc="2024-05-20T01:59:00Z"/>
        </w:rPr>
      </w:pPr>
      <w:ins w:id="2156" w:author="kunnu vrma" w:date="2024-05-19T18:59:00Z" w16du:dateUtc="2024-05-20T01:59:00Z">
        <w:r>
          <w:t>Flask Web Application:</w:t>
        </w:r>
      </w:ins>
    </w:p>
    <w:p w14:paraId="6F757FC4" w14:textId="77777777" w:rsidR="00D9310F" w:rsidRDefault="00D9310F" w:rsidP="00D9310F">
      <w:pPr>
        <w:rPr>
          <w:ins w:id="2157" w:author="kunnu vrma" w:date="2024-05-19T18:59:00Z" w16du:dateUtc="2024-05-20T01:59:00Z"/>
        </w:rPr>
      </w:pPr>
      <w:ins w:id="2158" w:author="kunnu vrma" w:date="2024-05-19T18:59:00Z" w16du:dateUtc="2024-05-20T01:59:00Z">
        <w:r>
          <w:t>The Flask web application connected predictive insights with real-time data integration, giving users dynamic traffic information and actionable insights. API integrations with services like Google Maps and OpenWeatherMap allowed the application to get real-time weather updates, traffic conditions, alternative routes, traffic incidents, and public transit data. The user interface, built with HTML templates and JavaScript for interactivity, provided an easy platform for users to input origin-destination pairs and desired arrival times. The backend, managed with Python functions and Flask routes, handled data retrieval, processing, and presentation, ensuring a smooth user experience.</w:t>
        </w:r>
      </w:ins>
    </w:p>
    <w:p w14:paraId="09B38003" w14:textId="77777777" w:rsidR="00D9310F" w:rsidRDefault="00D9310F" w:rsidP="00D9310F">
      <w:pPr>
        <w:rPr>
          <w:ins w:id="2159" w:author="kunnu vrma" w:date="2024-05-19T18:59:00Z" w16du:dateUtc="2024-05-20T01:59:00Z"/>
        </w:rPr>
      </w:pPr>
    </w:p>
    <w:p w14:paraId="4642A5AB" w14:textId="77777777" w:rsidR="00D9310F" w:rsidRDefault="00D9310F" w:rsidP="00D9310F">
      <w:pPr>
        <w:rPr>
          <w:ins w:id="2160" w:author="kunnu vrma" w:date="2024-05-19T18:59:00Z" w16du:dateUtc="2024-05-20T01:59:00Z"/>
        </w:rPr>
      </w:pPr>
      <w:ins w:id="2161" w:author="kunnu vrma" w:date="2024-05-19T18:59:00Z" w16du:dateUtc="2024-05-20T01:59:00Z">
        <w:r>
          <w:t>Conclusion and Future Directions:</w:t>
        </w:r>
      </w:ins>
    </w:p>
    <w:p w14:paraId="05DA5BE7" w14:textId="77777777" w:rsidR="00D9310F" w:rsidRDefault="00D9310F" w:rsidP="00D9310F">
      <w:pPr>
        <w:rPr>
          <w:ins w:id="2162" w:author="kunnu vrma" w:date="2024-05-19T18:59:00Z" w16du:dateUtc="2024-05-20T01:59:00Z"/>
        </w:rPr>
      </w:pPr>
      <w:ins w:id="2163" w:author="kunnu vrma" w:date="2024-05-19T18:59:00Z" w16du:dateUtc="2024-05-20T01:59:00Z">
        <w:r>
          <w:t>This project has enhanced skills in data science and web development while showing the potential of combining predictive analytics with real-time data integration for urban mobility management. The insights from predictive models, real-time data, and historical traffic analysis can guide decisions in traffic management, infrastructure development, and public transit planning.</w:t>
        </w:r>
      </w:ins>
    </w:p>
    <w:p w14:paraId="25046B09" w14:textId="77777777" w:rsidR="00D9310F" w:rsidRDefault="00D9310F" w:rsidP="00D9310F">
      <w:pPr>
        <w:rPr>
          <w:ins w:id="2164" w:author="kunnu vrma" w:date="2024-05-19T18:59:00Z" w16du:dateUtc="2024-05-20T01:59:00Z"/>
        </w:rPr>
      </w:pPr>
    </w:p>
    <w:p w14:paraId="30D889A6" w14:textId="07BE59B7" w:rsidR="00D9310F" w:rsidRDefault="00D9310F" w:rsidP="00D9310F">
      <w:pPr>
        <w:rPr>
          <w:ins w:id="2165" w:author="kunnu vrma" w:date="2024-05-19T18:59:00Z" w16du:dateUtc="2024-05-20T01:59:00Z"/>
        </w:rPr>
      </w:pPr>
      <w:ins w:id="2166" w:author="kunnu vrma" w:date="2024-05-19T18:59:00Z" w16du:dateUtc="2024-05-20T01:59:00Z">
        <w:r>
          <w:t>Looking ahead, there are several ways to improve and expand the project. Adding more features like road conditions, special events, and social factors to the predictive models could improve accuracy and robustness. Enhancing the web application with personalized user profiles, route optimization algorithms, and proactive traffic alerts could make the user experience better and more useful.</w:t>
        </w:r>
      </w:ins>
    </w:p>
    <w:p w14:paraId="5957D689" w14:textId="7E25825D" w:rsidR="00937652" w:rsidDel="00D9310F" w:rsidRDefault="00D9310F" w:rsidP="00D9310F">
      <w:pPr>
        <w:rPr>
          <w:del w:id="2167" w:author="kunnu vrma" w:date="2024-05-19T18:59:00Z" w16du:dateUtc="2024-05-20T01:59:00Z"/>
        </w:rPr>
      </w:pPr>
      <w:ins w:id="2168" w:author="kunnu vrma" w:date="2024-05-19T18:59:00Z" w16du:dateUtc="2024-05-20T01:59:00Z">
        <w:r>
          <w:t>This project demonstrates the power of data-driven decision-making in improving urban mobility and creating smarter, more sustainable cities. By combining predictive analytics, real-time data integration, and historical insights, this project sets the stage for a future with less traffic congestion and better transportation systems.</w:t>
        </w:r>
      </w:ins>
      <w:del w:id="2169" w:author="kunnu vrma" w:date="2024-05-19T18:59:00Z" w16du:dateUtc="2024-05-20T01:59:00Z">
        <w:r w:rsidR="00937652" w:rsidDel="00D9310F">
          <w:delText>The fusion of predictive analysis with real-time data integration via a Flask web application marks a significant stride towards enhancing urban mobility management and decision-making processes. This comprehensive project amalgamated data science methodologies with web development techniques, yielding valuable insights and functionalities.</w:delText>
        </w:r>
      </w:del>
    </w:p>
    <w:p w14:paraId="15D5BBDF" w14:textId="6F06A6DF" w:rsidR="00937652" w:rsidRPr="002B500B" w:rsidDel="00D9310F" w:rsidRDefault="00937652" w:rsidP="00937652">
      <w:pPr>
        <w:rPr>
          <w:del w:id="2170" w:author="kunnu vrma" w:date="2024-05-19T18:59:00Z" w16du:dateUtc="2024-05-20T01:59:00Z"/>
          <w:b/>
          <w:bCs/>
        </w:rPr>
      </w:pPr>
      <w:del w:id="2171" w:author="kunnu vrma" w:date="2024-05-19T18:59:00Z" w16du:dateUtc="2024-05-20T01:59:00Z">
        <w:r w:rsidRPr="002B500B" w:rsidDel="00D9310F">
          <w:rPr>
            <w:b/>
            <w:bCs/>
          </w:rPr>
          <w:delText>Predictive Analysis:</w:delText>
        </w:r>
      </w:del>
    </w:p>
    <w:p w14:paraId="47337198" w14:textId="561ED769" w:rsidR="00937652" w:rsidDel="00D9310F" w:rsidRDefault="00937652" w:rsidP="00937652">
      <w:pPr>
        <w:rPr>
          <w:del w:id="2172" w:author="kunnu vrma" w:date="2024-05-19T18:59:00Z" w16du:dateUtc="2024-05-20T01:59:00Z"/>
        </w:rPr>
      </w:pPr>
      <w:del w:id="2173" w:author="kunnu vrma" w:date="2024-05-19T18:59:00Z" w16du:dateUtc="2024-05-20T01:59:00Z">
        <w:r w:rsidDel="00D9310F">
          <w:delText>The predictive analysis segment of the project delved into the intricate realm of traffic forecasting, aiming to estimate Total Time Stopped at intersections within the City of Philadelphia. Leveraging machine learning models like Linear Regression and Random Forest Regressor, the project accurately predicted traffic congestion based on factors such as time, weather conditions, and historical traffic patterns.</w:delText>
        </w:r>
      </w:del>
    </w:p>
    <w:p w14:paraId="3A7DDF77" w14:textId="4AD6535E" w:rsidR="00937652" w:rsidDel="00D9310F" w:rsidRDefault="00937652" w:rsidP="00937652">
      <w:pPr>
        <w:rPr>
          <w:del w:id="2174" w:author="kunnu vrma" w:date="2024-05-19T18:59:00Z" w16du:dateUtc="2024-05-20T01:59:00Z"/>
        </w:rPr>
      </w:pPr>
      <w:del w:id="2175" w:author="kunnu vrma" w:date="2024-05-19T18:59:00Z" w16du:dateUtc="2024-05-20T01:59:00Z">
        <w:r w:rsidDel="00D9310F">
          <w:delText>The inclusion of feature selection, model evaluation, and visualization techniques facilitated a deeper understanding of the underlying relationships between various parameters and traffic congestion levels. Notably, the Linear Regression model showcased a Mean Absolute Error (MAE) of 6.61 and a Root Mean Squared Error (RMSE) of 10.87, indicating its moderate predictive capability. Conversely, the Random Forest Regressor model exhibited superior performance with an MAE of 0.0012 and an RMSE of 0.0134, underscoring its efficacy in capturing complex traffic patterns.</w:delText>
        </w:r>
      </w:del>
    </w:p>
    <w:p w14:paraId="1DA6BCE9" w14:textId="61598A2C" w:rsidR="00937652" w:rsidDel="00D9310F" w:rsidRDefault="00937652" w:rsidP="00937652">
      <w:pPr>
        <w:rPr>
          <w:del w:id="2176" w:author="kunnu vrma" w:date="2024-05-19T18:59:00Z" w16du:dateUtc="2024-05-20T01:59:00Z"/>
        </w:rPr>
      </w:pPr>
      <w:del w:id="2177" w:author="kunnu vrma" w:date="2024-05-19T18:59:00Z" w16du:dateUtc="2024-05-20T01:59:00Z">
        <w:r w:rsidDel="00D9310F">
          <w:delText>Visualizations such as correlation matrices, feature distributions, and temporal traffic patterns elucidated crucial insights, enabling stakeholders to discern underlying trends and make informed decisions. Additionally, the generation of interactive plots using Plotly and Folium further enriched the analysis, providing intuitive visual representations of traffic data and spatial clusters.</w:delText>
        </w:r>
      </w:del>
    </w:p>
    <w:p w14:paraId="20A9FB35" w14:textId="4316B458" w:rsidR="00937652" w:rsidDel="00D9310F" w:rsidRDefault="00937652" w:rsidP="00937652">
      <w:pPr>
        <w:rPr>
          <w:del w:id="2178" w:author="kunnu vrma" w:date="2024-05-19T18:59:00Z" w16du:dateUtc="2024-05-20T01:59:00Z"/>
        </w:rPr>
      </w:pPr>
    </w:p>
    <w:p w14:paraId="6BED9148" w14:textId="0A7DE918" w:rsidR="00937652" w:rsidRPr="002B500B" w:rsidDel="00D9310F" w:rsidRDefault="00937652" w:rsidP="00937652">
      <w:pPr>
        <w:rPr>
          <w:del w:id="2179" w:author="kunnu vrma" w:date="2024-05-19T18:59:00Z" w16du:dateUtc="2024-05-20T01:59:00Z"/>
          <w:b/>
          <w:bCs/>
        </w:rPr>
      </w:pPr>
      <w:del w:id="2180" w:author="kunnu vrma" w:date="2024-05-19T18:59:00Z" w16du:dateUtc="2024-05-20T01:59:00Z">
        <w:r w:rsidRPr="002B500B" w:rsidDel="00D9310F">
          <w:rPr>
            <w:b/>
            <w:bCs/>
          </w:rPr>
          <w:delText>Historical Insights:</w:delText>
        </w:r>
      </w:del>
    </w:p>
    <w:p w14:paraId="4ADEBB23" w14:textId="63CA011A" w:rsidR="00937652" w:rsidDel="00D9310F" w:rsidRDefault="00937652" w:rsidP="00937652">
      <w:pPr>
        <w:rPr>
          <w:del w:id="2181" w:author="kunnu vrma" w:date="2024-05-19T18:59:00Z" w16du:dateUtc="2024-05-20T01:59:00Z"/>
        </w:rPr>
      </w:pPr>
      <w:del w:id="2182" w:author="kunnu vrma" w:date="2024-05-19T18:59:00Z" w16du:dateUtc="2024-05-20T01:59:00Z">
        <w:r w:rsidDel="00D9310F">
          <w:delText>Preprocessing and cleaning of historical traffic data laid the foundation for deriving actionable insights. Through meticulous data wrangling techniques, outliers, missing values, and inconsistencies were addressed, ensuring the integrity and reliability of the dataset. Exploratory data analysis (EDA) techniques such as correlation analysis, feature distribution visualization, and temporal traffic pattern analysis unveiled valuable historical insights.</w:delText>
        </w:r>
      </w:del>
    </w:p>
    <w:p w14:paraId="5DBE0E5F" w14:textId="477B9357" w:rsidR="00937652" w:rsidDel="00D9310F" w:rsidRDefault="00937652" w:rsidP="00937652">
      <w:pPr>
        <w:rPr>
          <w:del w:id="2183" w:author="kunnu vrma" w:date="2024-05-19T18:59:00Z" w16du:dateUtc="2024-05-20T01:59:00Z"/>
        </w:rPr>
      </w:pPr>
      <w:del w:id="2184" w:author="kunnu vrma" w:date="2024-05-19T18:59:00Z" w16du:dateUtc="2024-05-20T01:59:00Z">
        <w:r w:rsidDel="00D9310F">
          <w:delText>Correlation matrices revealed the interplay between various traffic metrics, weather variables, and temporal factors, shedding light on significant correlations and dependencies. Feature distribution plots provided insights into the distributional characteristics of key variables, identifying potential outliers and anomalies. Temporal traffic pattern analysis, including hourly and monthly traffic patterns, unearthed recurring trends and seasonality effects, guiding strategic planning and resource allocation.</w:delText>
        </w:r>
      </w:del>
    </w:p>
    <w:p w14:paraId="5F3A387D" w14:textId="6AD05861" w:rsidR="00937652" w:rsidDel="00D9310F" w:rsidRDefault="00937652" w:rsidP="00937652">
      <w:pPr>
        <w:rPr>
          <w:del w:id="2185" w:author="kunnu vrma" w:date="2024-05-19T18:59:00Z" w16du:dateUtc="2024-05-20T01:59:00Z"/>
        </w:rPr>
      </w:pPr>
    </w:p>
    <w:p w14:paraId="2EF4D3D4" w14:textId="5E8C1A0B" w:rsidR="00937652" w:rsidRPr="002B500B" w:rsidDel="00D9310F" w:rsidRDefault="00937652" w:rsidP="00937652">
      <w:pPr>
        <w:rPr>
          <w:del w:id="2186" w:author="kunnu vrma" w:date="2024-05-19T18:59:00Z" w16du:dateUtc="2024-05-20T01:59:00Z"/>
          <w:b/>
          <w:bCs/>
        </w:rPr>
      </w:pPr>
      <w:del w:id="2187" w:author="kunnu vrma" w:date="2024-05-19T18:59:00Z" w16du:dateUtc="2024-05-20T01:59:00Z">
        <w:r w:rsidRPr="002B500B" w:rsidDel="00D9310F">
          <w:rPr>
            <w:b/>
            <w:bCs/>
          </w:rPr>
          <w:delText>Flask Web Application:</w:delText>
        </w:r>
      </w:del>
    </w:p>
    <w:p w14:paraId="20B303F4" w14:textId="2A716E67" w:rsidR="00937652" w:rsidDel="00D9310F" w:rsidRDefault="00937652" w:rsidP="00937652">
      <w:pPr>
        <w:rPr>
          <w:del w:id="2188" w:author="kunnu vrma" w:date="2024-05-19T18:59:00Z" w16du:dateUtc="2024-05-20T01:59:00Z"/>
        </w:rPr>
      </w:pPr>
      <w:del w:id="2189" w:author="kunnu vrma" w:date="2024-05-19T18:59:00Z" w16du:dateUtc="2024-05-20T01:59:00Z">
        <w:r w:rsidDel="00D9310F">
          <w:delText>The Flask web application served as the bridge between predictive insights and real-time data integration, empowering users with dynamic traffic information and actionable insights. Through seamless API integrations with services like Google Maps and OpenWeatherMap, the application facilitated the retrieval of real-time weather updates, traffic conditions, alternative routes, traffic incidents, and public transit data.</w:delText>
        </w:r>
      </w:del>
    </w:p>
    <w:p w14:paraId="0EAB732C" w14:textId="48F48A1B" w:rsidR="00937652" w:rsidDel="00D9310F" w:rsidRDefault="00937652" w:rsidP="00937652">
      <w:pPr>
        <w:rPr>
          <w:del w:id="2190" w:author="kunnu vrma" w:date="2024-05-19T18:59:00Z" w16du:dateUtc="2024-05-20T01:59:00Z"/>
        </w:rPr>
      </w:pPr>
      <w:del w:id="2191" w:author="kunnu vrma" w:date="2024-05-19T18:59:00Z" w16du:dateUtc="2024-05-20T01:59:00Z">
        <w:r w:rsidDel="00D9310F">
          <w:delText>The user interface, designed with HTML templates and enhanced with JavaScript for interactivity, offered an intuitive platform for users to input origin-destination pairs and desired arrival times. The backend logic, orchestrated through Python functions and Flask routes, orchestrated data retrieval, processing, and presentation, ensuring a smooth user experience.</w:delText>
        </w:r>
      </w:del>
    </w:p>
    <w:p w14:paraId="626E218E" w14:textId="68631A74" w:rsidR="00937652" w:rsidDel="00D9310F" w:rsidRDefault="00937652" w:rsidP="00937652">
      <w:pPr>
        <w:rPr>
          <w:del w:id="2192" w:author="kunnu vrma" w:date="2024-05-19T18:59:00Z" w16du:dateUtc="2024-05-20T01:59:00Z"/>
        </w:rPr>
      </w:pPr>
    </w:p>
    <w:p w14:paraId="42588274" w14:textId="7A1EEEC3" w:rsidR="00937652" w:rsidRPr="002B500B" w:rsidDel="00D9310F" w:rsidRDefault="00937652" w:rsidP="00937652">
      <w:pPr>
        <w:rPr>
          <w:del w:id="2193" w:author="kunnu vrma" w:date="2024-05-19T18:59:00Z" w16du:dateUtc="2024-05-20T01:59:00Z"/>
          <w:b/>
          <w:bCs/>
        </w:rPr>
      </w:pPr>
      <w:del w:id="2194" w:author="kunnu vrma" w:date="2024-05-19T18:59:00Z" w16du:dateUtc="2024-05-20T01:59:00Z">
        <w:r w:rsidRPr="002B500B" w:rsidDel="00D9310F">
          <w:rPr>
            <w:b/>
            <w:bCs/>
          </w:rPr>
          <w:delText>Conclusion and Future Directions:</w:delText>
        </w:r>
      </w:del>
    </w:p>
    <w:p w14:paraId="589178D3" w14:textId="08B480EB" w:rsidR="00937652" w:rsidDel="00D9310F" w:rsidRDefault="00937652" w:rsidP="00937652">
      <w:pPr>
        <w:rPr>
          <w:del w:id="2195" w:author="kunnu vrma" w:date="2024-05-19T18:59:00Z" w16du:dateUtc="2024-05-20T01:59:00Z"/>
        </w:rPr>
      </w:pPr>
      <w:del w:id="2196" w:author="kunnu vrma" w:date="2024-05-19T18:59:00Z" w16du:dateUtc="2024-05-20T01:59:00Z">
        <w:r w:rsidDel="00D9310F">
          <w:delText>In conclusion, this project has not only augmented expertise in data science and web development but also showcased the potential for synergizing predictive analytics with real-time data integration for urban mobility management. The insights gleaned from predictive models, real-time data feeds, and historical traffic analysis can inform strategic decisions pertaining to traffic management, infrastructure development, and public transit planning.</w:delText>
        </w:r>
      </w:del>
    </w:p>
    <w:p w14:paraId="34658935" w14:textId="3092781E" w:rsidR="00937652" w:rsidDel="00D9310F" w:rsidRDefault="00937652" w:rsidP="00937652">
      <w:pPr>
        <w:rPr>
          <w:del w:id="2197" w:author="kunnu vrma" w:date="2024-05-19T18:59:00Z" w16du:dateUtc="2024-05-20T01:59:00Z"/>
        </w:rPr>
      </w:pPr>
      <w:del w:id="2198" w:author="kunnu vrma" w:date="2024-05-19T18:59:00Z" w16du:dateUtc="2024-05-20T01:59:00Z">
        <w:r w:rsidDel="00D9310F">
          <w:delText>Moving forward, several avenues for improvement and expansion present themselves. Firstly, refining predictive models by incorporating additional features such as road conditions, special events, and social factors could enhance accuracy and robustness. Furthermore, augmenting the web application with personalized user profiles, route optimization algorithms, and proactive traffic alerts could enrich the user experience and utility.</w:delText>
        </w:r>
      </w:del>
    </w:p>
    <w:p w14:paraId="103C78D3" w14:textId="4C83E47D" w:rsidR="00937652" w:rsidDel="00D9310F" w:rsidRDefault="00937652" w:rsidP="00937652">
      <w:pPr>
        <w:rPr>
          <w:del w:id="2199" w:author="kunnu vrma" w:date="2024-05-19T18:59:00Z" w16du:dateUtc="2024-05-20T01:59:00Z"/>
        </w:rPr>
      </w:pPr>
      <w:del w:id="2200" w:author="kunnu vrma" w:date="2024-05-19T18:59:00Z" w16du:dateUtc="2024-05-20T01:59:00Z">
        <w:r w:rsidDel="00D9310F">
          <w:delText xml:space="preserve">In essence, this project serves as a testament to the transformative power of data-driven decision-making in optimizing urban mobility and fostering smarter, more sustainable cities. By harnessing the synergy between predictive analytics, real-time data integration, and historical insights, </w:delText>
        </w:r>
        <w:r w:rsidR="00B500BD" w:rsidDel="00D9310F">
          <w:delText>this project pave</w:delText>
        </w:r>
        <w:r w:rsidDel="00D9310F">
          <w:delText xml:space="preserve"> the way towards a future where traffic congestion becomes a relic of the past, and efficient, equitable transportation systems thrive.</w:delText>
        </w:r>
      </w:del>
    </w:p>
    <w:p w14:paraId="58F6DBD3" w14:textId="77777777" w:rsidR="00B500BD" w:rsidRDefault="00B500BD" w:rsidP="00937652"/>
    <w:p w14:paraId="152A80D5" w14:textId="38C1F143" w:rsidR="00B500BD" w:rsidRDefault="00B500BD" w:rsidP="00EC75E0">
      <w:pPr>
        <w:pStyle w:val="Heading1"/>
        <w:rPr>
          <w:ins w:id="2201" w:author="kunnu vrma" w:date="2024-05-24T00:37:00Z" w16du:dateUtc="2024-05-24T07:37:00Z"/>
        </w:rPr>
      </w:pPr>
      <w:bookmarkStart w:id="2202" w:name="_Toc166994192"/>
      <w:bookmarkStart w:id="2203" w:name="_Toc167406635"/>
      <w:r>
        <w:t>4. Appendices</w:t>
      </w:r>
      <w:bookmarkEnd w:id="2202"/>
      <w:bookmarkEnd w:id="2203"/>
    </w:p>
    <w:p w14:paraId="46A4B854" w14:textId="10BF33D6" w:rsidR="00BD2D0F" w:rsidRDefault="00BD2D0F" w:rsidP="00BD2D0F">
      <w:pPr>
        <w:pStyle w:val="Heading2"/>
        <w:rPr>
          <w:ins w:id="2204" w:author="kunnu vrma" w:date="2024-05-24T00:38:00Z" w16du:dateUtc="2024-05-24T07:38:00Z"/>
        </w:rPr>
      </w:pPr>
      <w:bookmarkStart w:id="2205" w:name="_Toc167406636"/>
      <w:ins w:id="2206" w:author="kunnu vrma" w:date="2024-05-24T00:37:00Z" w16du:dateUtc="2024-05-24T07:37:00Z">
        <w:r>
          <w:t>SME’s Approval</w:t>
        </w:r>
      </w:ins>
      <w:bookmarkEnd w:id="2205"/>
    </w:p>
    <w:p w14:paraId="78587D2D" w14:textId="77777777" w:rsidR="00BD2D0F" w:rsidRDefault="00BD2D0F" w:rsidP="00BD2D0F">
      <w:pPr>
        <w:rPr>
          <w:ins w:id="2207" w:author="kunnu vrma" w:date="2024-05-24T00:38:00Z" w16du:dateUtc="2024-05-24T07:38:00Z"/>
        </w:rPr>
      </w:pPr>
    </w:p>
    <w:p w14:paraId="660B87C3" w14:textId="7A5E0C97" w:rsidR="00BD2D0F" w:rsidRDefault="00BD2D0F" w:rsidP="00BD2D0F">
      <w:pPr>
        <w:rPr>
          <w:ins w:id="2208" w:author="kunnu vrma" w:date="2024-05-24T01:23:00Z" w16du:dateUtc="2024-05-24T08:23:00Z"/>
        </w:rPr>
      </w:pPr>
      <w:ins w:id="2209" w:author="kunnu vrma" w:date="2024-05-24T00:38:00Z" w16du:dateUtc="2024-05-24T07:38:00Z">
        <w:r>
          <w:t>Please find the Attached Approval from SME in the screenshot shown below:</w:t>
        </w:r>
      </w:ins>
    </w:p>
    <w:p w14:paraId="4AD10BB9" w14:textId="4954F617" w:rsidR="00AC6797" w:rsidRDefault="00AC6797" w:rsidP="00BD2D0F">
      <w:pPr>
        <w:rPr>
          <w:ins w:id="2210" w:author="kunnu vrma" w:date="2024-05-24T01:23:00Z" w16du:dateUtc="2024-05-24T08:23:00Z"/>
        </w:rPr>
      </w:pPr>
      <w:ins w:id="2211" w:author="kunnu vrma" w:date="2024-05-24T01:23:00Z" w16du:dateUtc="2024-05-24T08:23:00Z">
        <w:r>
          <w:t>SME: Michal Aibin</w:t>
        </w:r>
      </w:ins>
    </w:p>
    <w:p w14:paraId="2F651190" w14:textId="2E922109" w:rsidR="00AC6797" w:rsidRPr="00BD2D0F" w:rsidRDefault="00AC6797" w:rsidP="00BD2D0F">
      <w:pPr>
        <w:rPr>
          <w:ins w:id="2212" w:author="kunnu vrma" w:date="2024-05-24T00:38:00Z" w16du:dateUtc="2024-05-24T07:38:00Z"/>
        </w:rPr>
        <w:pPrChange w:id="2213" w:author="kunnu vrma" w:date="2024-05-24T00:38:00Z" w16du:dateUtc="2024-05-24T07:38:00Z">
          <w:pPr>
            <w:pStyle w:val="Heading2"/>
          </w:pPr>
        </w:pPrChange>
      </w:pPr>
      <w:ins w:id="2214" w:author="kunnu vrma" w:date="2024-05-24T01:23:00Z" w16du:dateUtc="2024-05-24T08:23:00Z">
        <w:r>
          <w:t>Date Approved: 2024-05-23</w:t>
        </w:r>
      </w:ins>
    </w:p>
    <w:p w14:paraId="3276DC8C" w14:textId="437EAB48" w:rsidR="00BD2D0F" w:rsidRPr="00BD2D0F" w:rsidRDefault="00BD2D0F" w:rsidP="00BD2D0F">
      <w:pPr>
        <w:pPrChange w:id="2215" w:author="kunnu vrma" w:date="2024-05-24T00:38:00Z" w16du:dateUtc="2024-05-24T07:38:00Z">
          <w:pPr>
            <w:pStyle w:val="Heading1"/>
          </w:pPr>
        </w:pPrChange>
      </w:pPr>
      <w:ins w:id="2216" w:author="kunnu vrma" w:date="2024-05-24T00:38:00Z" w16du:dateUtc="2024-05-24T07:38:00Z">
        <w:r w:rsidRPr="00BD2D0F">
          <w:drawing>
            <wp:inline distT="0" distB="0" distL="0" distR="0" wp14:anchorId="6D7DCF5B" wp14:editId="536C146B">
              <wp:extent cx="5943600" cy="3055620"/>
              <wp:effectExtent l="0" t="0" r="0" b="0"/>
              <wp:docPr id="396038524"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8524" name="Picture 1" descr="A screenshot of a email&#10;&#10;Description automatically generated"/>
                      <pic:cNvPicPr/>
                    </pic:nvPicPr>
                    <pic:blipFill>
                      <a:blip r:embed="rId76"/>
                      <a:stretch>
                        <a:fillRect/>
                      </a:stretch>
                    </pic:blipFill>
                    <pic:spPr>
                      <a:xfrm>
                        <a:off x="0" y="0"/>
                        <a:ext cx="5943600" cy="3055620"/>
                      </a:xfrm>
                      <a:prstGeom prst="rect">
                        <a:avLst/>
                      </a:prstGeom>
                    </pic:spPr>
                  </pic:pic>
                </a:graphicData>
              </a:graphic>
            </wp:inline>
          </w:drawing>
        </w:r>
      </w:ins>
    </w:p>
    <w:p w14:paraId="5E335A3E" w14:textId="1FBBCC8B" w:rsidR="000E1EC9" w:rsidRDefault="000E1EC9" w:rsidP="000E1EC9">
      <w:pPr>
        <w:pStyle w:val="Heading2"/>
      </w:pPr>
      <w:bookmarkStart w:id="2217" w:name="_Toc166994193"/>
      <w:bookmarkStart w:id="2218" w:name="_Toc167406637"/>
      <w:r>
        <w:lastRenderedPageBreak/>
        <w:t>Graphs and Plots Missing from the main Body:</w:t>
      </w:r>
      <w:bookmarkEnd w:id="2217"/>
      <w:bookmarkEnd w:id="2218"/>
    </w:p>
    <w:p w14:paraId="778CDD46" w14:textId="59180889" w:rsidR="000E1EC9" w:rsidRDefault="000E1EC9" w:rsidP="000E1EC9">
      <w:r>
        <w:rPr>
          <w:noProof/>
        </w:rPr>
        <w:drawing>
          <wp:inline distT="0" distB="0" distL="0" distR="0" wp14:anchorId="661DC424" wp14:editId="1AA93AB1">
            <wp:extent cx="5943600" cy="2971800"/>
            <wp:effectExtent l="0" t="0" r="0" b="0"/>
            <wp:docPr id="507356798" name="Picture 9" descr="A graph of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6798" name="Picture 9" descr="A graph of red line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17F4CB8" w14:textId="768BD18C" w:rsidR="000E1EC9" w:rsidRDefault="000E1EC9" w:rsidP="000E1EC9">
      <w:pPr>
        <w:rPr>
          <w:i/>
          <w:iCs/>
        </w:rPr>
      </w:pPr>
      <w:r w:rsidRPr="000E1EC9">
        <w:rPr>
          <w:i/>
          <w:iCs/>
        </w:rPr>
        <w:t>The graph shows Distribution of Average Precipitation from Weather dataset</w:t>
      </w:r>
      <w:r>
        <w:rPr>
          <w:i/>
          <w:iCs/>
        </w:rPr>
        <w:t>.</w:t>
      </w:r>
    </w:p>
    <w:p w14:paraId="3C75CE4E" w14:textId="77777777" w:rsidR="000E1EC9" w:rsidRDefault="000E1EC9" w:rsidP="000E1EC9">
      <w:pPr>
        <w:rPr>
          <w:i/>
          <w:iCs/>
        </w:rPr>
      </w:pPr>
    </w:p>
    <w:p w14:paraId="54693C28" w14:textId="77777777" w:rsidR="000E1EC9" w:rsidRDefault="000E1EC9" w:rsidP="000E1EC9">
      <w:pPr>
        <w:rPr>
          <w:i/>
          <w:iCs/>
        </w:rPr>
      </w:pPr>
      <w:r>
        <w:rPr>
          <w:noProof/>
        </w:rPr>
        <w:drawing>
          <wp:inline distT="0" distB="0" distL="0" distR="0" wp14:anchorId="2DFA288C" wp14:editId="607E0786">
            <wp:extent cx="4533900" cy="3627120"/>
            <wp:effectExtent l="0" t="0" r="0" b="0"/>
            <wp:docPr id="153623315"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315" name="Picture 10" descr="A screenshot of a grap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900" cy="3627120"/>
                    </a:xfrm>
                    <a:prstGeom prst="rect">
                      <a:avLst/>
                    </a:prstGeom>
                    <a:noFill/>
                    <a:ln>
                      <a:noFill/>
                    </a:ln>
                  </pic:spPr>
                </pic:pic>
              </a:graphicData>
            </a:graphic>
          </wp:inline>
        </w:drawing>
      </w:r>
    </w:p>
    <w:p w14:paraId="0F196E96" w14:textId="737B8126" w:rsidR="000E1EC9" w:rsidRDefault="000E1EC9" w:rsidP="000E1EC9">
      <w:pPr>
        <w:rPr>
          <w:i/>
          <w:iCs/>
        </w:rPr>
      </w:pPr>
      <w:r>
        <w:rPr>
          <w:i/>
          <w:iCs/>
        </w:rPr>
        <w:t>The graph above shows the traffic and weather analysis.</w:t>
      </w:r>
    </w:p>
    <w:p w14:paraId="6AF1FF36" w14:textId="60A1CCC0" w:rsidR="000E1EC9" w:rsidRDefault="000E1EC9" w:rsidP="000E1EC9">
      <w:pPr>
        <w:rPr>
          <w:i/>
          <w:iCs/>
        </w:rPr>
      </w:pPr>
      <w:r>
        <w:rPr>
          <w:noProof/>
        </w:rPr>
        <w:lastRenderedPageBreak/>
        <w:drawing>
          <wp:inline distT="0" distB="0" distL="0" distR="0" wp14:anchorId="0820C48D" wp14:editId="6E0EBC59">
            <wp:extent cx="5943600" cy="2971800"/>
            <wp:effectExtent l="0" t="0" r="0" b="0"/>
            <wp:docPr id="1398881483" name="Picture 1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1483" name="Picture 11" descr="A graph of blue lines&#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625D544" w14:textId="17651F5E" w:rsidR="000E1EC9" w:rsidRDefault="000E1EC9" w:rsidP="000E1EC9">
      <w:pPr>
        <w:rPr>
          <w:i/>
          <w:iCs/>
        </w:rPr>
      </w:pPr>
      <w:r>
        <w:rPr>
          <w:i/>
          <w:iCs/>
        </w:rPr>
        <w:t>The graph above shows the Distribution of Actual Mean Temperatures</w:t>
      </w:r>
    </w:p>
    <w:p w14:paraId="16E11213" w14:textId="77777777" w:rsidR="000E1EC9" w:rsidRDefault="000E1EC9" w:rsidP="000E1EC9">
      <w:pPr>
        <w:rPr>
          <w:i/>
          <w:iCs/>
        </w:rPr>
      </w:pPr>
    </w:p>
    <w:p w14:paraId="4D341CCA" w14:textId="4D758781" w:rsidR="000E1EC9" w:rsidRDefault="000E1EC9" w:rsidP="000E1EC9">
      <w:pPr>
        <w:rPr>
          <w:i/>
          <w:iCs/>
        </w:rPr>
      </w:pPr>
      <w:r>
        <w:rPr>
          <w:noProof/>
        </w:rPr>
        <w:drawing>
          <wp:inline distT="0" distB="0" distL="0" distR="0" wp14:anchorId="3ADD5DD2" wp14:editId="5A0C13A7">
            <wp:extent cx="5943600" cy="4098925"/>
            <wp:effectExtent l="0" t="0" r="0" b="0"/>
            <wp:docPr id="1837113298" name="Picture 12"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3298" name="Picture 12" descr="A map with blue dot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65DA8766" w14:textId="27E4876E" w:rsidR="000E1EC9" w:rsidRDefault="000E1EC9" w:rsidP="000E1EC9">
      <w:pPr>
        <w:rPr>
          <w:i/>
          <w:iCs/>
        </w:rPr>
      </w:pPr>
      <w:r>
        <w:rPr>
          <w:i/>
          <w:iCs/>
        </w:rPr>
        <w:lastRenderedPageBreak/>
        <w:t>The graph above shows very congested clusters of traffic on the Map of Philadelphia, PA</w:t>
      </w:r>
    </w:p>
    <w:p w14:paraId="753BFF57" w14:textId="77777777" w:rsidR="000E1EC9" w:rsidRPr="000E1EC9" w:rsidRDefault="000E1EC9" w:rsidP="000E1EC9">
      <w:pPr>
        <w:rPr>
          <w:i/>
          <w:iCs/>
        </w:rPr>
      </w:pPr>
    </w:p>
    <w:p w14:paraId="28A52854" w14:textId="77777777" w:rsidR="00BA08C7" w:rsidRDefault="00BA08C7" w:rsidP="00BA08C7">
      <w:pPr>
        <w:pStyle w:val="Heading2"/>
      </w:pPr>
      <w:bookmarkStart w:id="2219" w:name="_Toc166994194"/>
      <w:bookmarkStart w:id="2220" w:name="_Toc167406638"/>
      <w:r>
        <w:t>App Structure and Setup Guide</w:t>
      </w:r>
      <w:bookmarkEnd w:id="2219"/>
      <w:bookmarkEnd w:id="2220"/>
    </w:p>
    <w:p w14:paraId="7876D7B4" w14:textId="77777777" w:rsidR="00BA08C7" w:rsidRPr="00BA08C7" w:rsidRDefault="00BA08C7" w:rsidP="00BA08C7"/>
    <w:p w14:paraId="6308EEB0" w14:textId="77777777" w:rsidR="00BA08C7" w:rsidRPr="00BA08C7" w:rsidRDefault="00BA08C7" w:rsidP="00BA08C7">
      <w:pPr>
        <w:rPr>
          <w:b/>
          <w:bCs/>
        </w:rPr>
      </w:pPr>
      <w:r w:rsidRPr="00BA08C7">
        <w:rPr>
          <w:b/>
          <w:bCs/>
        </w:rPr>
        <w:t>Files Overview:</w:t>
      </w:r>
    </w:p>
    <w:p w14:paraId="68B9BD69" w14:textId="77777777" w:rsidR="00BA08C7" w:rsidRDefault="00BA08C7" w:rsidP="00BA08C7">
      <w:pPr>
        <w:pStyle w:val="ListParagraph"/>
        <w:numPr>
          <w:ilvl w:val="0"/>
          <w:numId w:val="20"/>
        </w:numPr>
      </w:pPr>
      <w:r>
        <w:t>app.py: The main Python file containing the Flask application setup, routes, and logic for rendering templates and handling user requests.</w:t>
      </w:r>
    </w:p>
    <w:p w14:paraId="38A45F6E" w14:textId="77777777" w:rsidR="00BA08C7" w:rsidRDefault="00BA08C7" w:rsidP="00BA08C7">
      <w:pPr>
        <w:pStyle w:val="ListParagraph"/>
        <w:numPr>
          <w:ilvl w:val="0"/>
          <w:numId w:val="20"/>
        </w:numPr>
      </w:pPr>
      <w:r>
        <w:t>templates/: A directory containing HTML templates for different pages of the web application.</w:t>
      </w:r>
    </w:p>
    <w:p w14:paraId="14EDC339" w14:textId="77777777" w:rsidR="00BA08C7" w:rsidRDefault="00BA08C7" w:rsidP="00BA08C7">
      <w:pPr>
        <w:pStyle w:val="ListParagraph"/>
        <w:numPr>
          <w:ilvl w:val="0"/>
          <w:numId w:val="20"/>
        </w:numPr>
      </w:pPr>
      <w:r>
        <w:t>static/: A directory containing static files such as CSS stylesheets, JavaScript files, images, or other resources used by the HTML templates.</w:t>
      </w:r>
    </w:p>
    <w:p w14:paraId="00672765" w14:textId="77777777" w:rsidR="00BA08C7" w:rsidDel="00D9310F" w:rsidRDefault="00BA08C7" w:rsidP="00D9310F">
      <w:pPr>
        <w:pStyle w:val="ListParagraph"/>
        <w:numPr>
          <w:ilvl w:val="0"/>
          <w:numId w:val="20"/>
        </w:numPr>
        <w:rPr>
          <w:del w:id="2221" w:author="kunnu vrma" w:date="2024-05-19T18:53:00Z" w16du:dateUtc="2024-05-20T01:53:00Z"/>
        </w:rPr>
      </w:pPr>
      <w:r>
        <w:t>data/: A directory containing any data files, such as CSV or JSON files, used by the application for analysis or visualization.</w:t>
      </w:r>
    </w:p>
    <w:p w14:paraId="3A93822E" w14:textId="77777777" w:rsidR="00D9310F" w:rsidRDefault="00D9310F" w:rsidP="00BA08C7">
      <w:pPr>
        <w:pStyle w:val="ListParagraph"/>
        <w:numPr>
          <w:ilvl w:val="0"/>
          <w:numId w:val="20"/>
        </w:numPr>
        <w:rPr>
          <w:ins w:id="2222" w:author="kunnu vrma" w:date="2024-05-19T18:54:00Z" w16du:dateUtc="2024-05-20T01:54:00Z"/>
        </w:rPr>
      </w:pPr>
    </w:p>
    <w:p w14:paraId="105EFE53" w14:textId="448EB0C3" w:rsidR="00BA08C7" w:rsidDel="00D9310F" w:rsidRDefault="00D9310F" w:rsidP="00D9310F">
      <w:pPr>
        <w:pStyle w:val="ListParagraph"/>
        <w:numPr>
          <w:ilvl w:val="0"/>
          <w:numId w:val="20"/>
        </w:numPr>
        <w:rPr>
          <w:del w:id="2223" w:author="kunnu vrma" w:date="2024-05-19T18:53:00Z" w16du:dateUtc="2024-05-20T01:53:00Z"/>
        </w:rPr>
        <w:pPrChange w:id="2224" w:author="kunnu vrma" w:date="2024-05-19T18:53:00Z" w16du:dateUtc="2024-05-20T01:53:00Z">
          <w:pPr>
            <w:pStyle w:val="ListParagraph"/>
            <w:numPr>
              <w:numId w:val="20"/>
            </w:numPr>
            <w:ind w:hanging="360"/>
          </w:pPr>
        </w:pPrChange>
      </w:pPr>
      <w:ins w:id="2225" w:author="kunnu vrma" w:date="2024-05-19T18:54:00Z" w16du:dateUtc="2024-05-20T01:54:00Z">
        <w:r>
          <w:t>City-Dashboard.twb:</w:t>
        </w:r>
      </w:ins>
      <w:ins w:id="2226" w:author="kunnu vrma" w:date="2024-05-19T18:55:00Z" w16du:dateUtc="2024-05-20T01:55:00Z">
        <w:r>
          <w:t xml:space="preserve"> Dashboard made in Tableau provides 5 different insights using historical traffic and weather datasets.</w:t>
        </w:r>
      </w:ins>
      <w:del w:id="2227" w:author="kunnu vrma" w:date="2024-05-19T18:53:00Z" w16du:dateUtc="2024-05-20T01:53:00Z">
        <w:r w:rsidR="00BA08C7" w:rsidDel="00D9310F">
          <w:delText>requirements.txt: A text file listing all the Python packages and their versions required to run the application. This file is used by package managers like pip to install dependencies.</w:delText>
        </w:r>
      </w:del>
    </w:p>
    <w:p w14:paraId="21A9088D" w14:textId="77777777" w:rsidR="00BA08C7" w:rsidRDefault="00BA08C7" w:rsidP="00D9310F">
      <w:pPr>
        <w:pStyle w:val="ListParagraph"/>
        <w:numPr>
          <w:ilvl w:val="0"/>
          <w:numId w:val="20"/>
        </w:numPr>
        <w:pPrChange w:id="2228" w:author="kunnu vrma" w:date="2024-05-19T18:53:00Z" w16du:dateUtc="2024-05-20T01:53:00Z">
          <w:pPr/>
        </w:pPrChange>
      </w:pPr>
    </w:p>
    <w:p w14:paraId="274F6536" w14:textId="77777777" w:rsidR="00BA08C7" w:rsidRPr="00BA08C7" w:rsidRDefault="00BA08C7" w:rsidP="00BA08C7">
      <w:pPr>
        <w:rPr>
          <w:b/>
          <w:bCs/>
        </w:rPr>
      </w:pPr>
      <w:r w:rsidRPr="00BA08C7">
        <w:rPr>
          <w:b/>
          <w:bCs/>
        </w:rPr>
        <w:t>File Structure:</w:t>
      </w:r>
    </w:p>
    <w:p w14:paraId="603620F4" w14:textId="6CB9DFB1" w:rsidR="00BA08C7" w:rsidRDefault="00BA08C7" w:rsidP="00BA08C7">
      <w:r>
        <w:t>app.py:</w:t>
      </w:r>
    </w:p>
    <w:p w14:paraId="179B2049" w14:textId="77777777" w:rsidR="00BA08C7" w:rsidRDefault="00BA08C7" w:rsidP="00BA08C7">
      <w:pPr>
        <w:pStyle w:val="ListParagraph"/>
        <w:numPr>
          <w:ilvl w:val="0"/>
          <w:numId w:val="21"/>
        </w:numPr>
      </w:pPr>
      <w:r>
        <w:t>Imports necessary modules and libraries.</w:t>
      </w:r>
    </w:p>
    <w:p w14:paraId="35325CB9" w14:textId="77777777" w:rsidR="00BA08C7" w:rsidRDefault="00BA08C7" w:rsidP="00BA08C7">
      <w:pPr>
        <w:pStyle w:val="ListParagraph"/>
        <w:numPr>
          <w:ilvl w:val="0"/>
          <w:numId w:val="21"/>
        </w:numPr>
      </w:pPr>
      <w:r>
        <w:t>Defines routes for different URL endpoints and their corresponding functions.</w:t>
      </w:r>
    </w:p>
    <w:p w14:paraId="681BF4A1" w14:textId="77777777" w:rsidR="00BA08C7" w:rsidRDefault="00BA08C7" w:rsidP="00BA08C7">
      <w:pPr>
        <w:pStyle w:val="ListParagraph"/>
        <w:numPr>
          <w:ilvl w:val="0"/>
          <w:numId w:val="21"/>
        </w:numPr>
      </w:pPr>
      <w:r>
        <w:t>Renders HTML templates and passes data to them using Flask's template engine.</w:t>
      </w:r>
    </w:p>
    <w:p w14:paraId="1384B303" w14:textId="77777777" w:rsidR="00BA08C7" w:rsidRDefault="00BA08C7" w:rsidP="00BA08C7">
      <w:pPr>
        <w:pStyle w:val="ListParagraph"/>
        <w:numPr>
          <w:ilvl w:val="0"/>
          <w:numId w:val="21"/>
        </w:numPr>
      </w:pPr>
      <w:r>
        <w:t>Handles form submissions and user interactions.</w:t>
      </w:r>
    </w:p>
    <w:p w14:paraId="3634FC14" w14:textId="77777777" w:rsidR="00062CA7" w:rsidRDefault="00062CA7" w:rsidP="00062CA7">
      <w:pPr>
        <w:pStyle w:val="ListParagraph"/>
      </w:pPr>
    </w:p>
    <w:p w14:paraId="74A8F3D4" w14:textId="6C85CDA1" w:rsidR="00062CA7" w:rsidRDefault="00062CA7" w:rsidP="00062CA7">
      <w:r>
        <w:t>Predictive-analysis.py:</w:t>
      </w:r>
    </w:p>
    <w:p w14:paraId="5A8C07E1" w14:textId="551094A1" w:rsidR="00062CA7" w:rsidRDefault="00062CA7" w:rsidP="00062CA7">
      <w:pPr>
        <w:pStyle w:val="ListParagraph"/>
        <w:numPr>
          <w:ilvl w:val="0"/>
          <w:numId w:val="21"/>
        </w:numPr>
      </w:pPr>
      <w:r>
        <w:t>Imports necessary libraries</w:t>
      </w:r>
    </w:p>
    <w:p w14:paraId="62C60E92" w14:textId="7822C285" w:rsidR="00062CA7" w:rsidRDefault="00062CA7" w:rsidP="00062CA7">
      <w:pPr>
        <w:pStyle w:val="ListParagraph"/>
        <w:numPr>
          <w:ilvl w:val="0"/>
          <w:numId w:val="21"/>
        </w:numPr>
      </w:pPr>
      <w:r>
        <w:t>Imports necessary datasets, merges them.</w:t>
      </w:r>
    </w:p>
    <w:p w14:paraId="66C6DCAF" w14:textId="3CF5822F" w:rsidR="00062CA7" w:rsidRDefault="00062CA7" w:rsidP="00062CA7">
      <w:pPr>
        <w:pStyle w:val="ListParagraph"/>
        <w:numPr>
          <w:ilvl w:val="0"/>
          <w:numId w:val="21"/>
        </w:numPr>
      </w:pPr>
      <w:r>
        <w:t>Perform data analysis, deep learning, and train models to predict traffic using two models Linear Regression, and Random Forest model.</w:t>
      </w:r>
    </w:p>
    <w:p w14:paraId="760D18E3" w14:textId="2BC49E71" w:rsidR="00062CA7" w:rsidRDefault="00062CA7" w:rsidP="00062CA7">
      <w:pPr>
        <w:pStyle w:val="ListParagraph"/>
        <w:numPr>
          <w:ilvl w:val="0"/>
          <w:numId w:val="21"/>
        </w:numPr>
      </w:pPr>
      <w:r>
        <w:t>Provides results of RME, and RMSE, the accuracy of the models in Prediction, and graphs, and charts for better visualization.</w:t>
      </w:r>
    </w:p>
    <w:p w14:paraId="4A6C7FA7" w14:textId="77777777" w:rsidR="00BA08C7" w:rsidRDefault="00BA08C7" w:rsidP="00BA08C7"/>
    <w:p w14:paraId="3A6F0AA7" w14:textId="5C8256FA" w:rsidR="00BA08C7" w:rsidRDefault="00BA08C7" w:rsidP="00BA08C7">
      <w:r>
        <w:t>te</w:t>
      </w:r>
      <w:r w:rsidR="00062CA7">
        <w:t>sts</w:t>
      </w:r>
      <w:r>
        <w:t>/:</w:t>
      </w:r>
    </w:p>
    <w:p w14:paraId="50F86B34" w14:textId="72D0E87A" w:rsidR="00BA08C7" w:rsidRDefault="00BA08C7" w:rsidP="00BA08C7">
      <w:pPr>
        <w:pStyle w:val="ListParagraph"/>
        <w:numPr>
          <w:ilvl w:val="0"/>
          <w:numId w:val="22"/>
        </w:numPr>
      </w:pPr>
      <w:r>
        <w:t xml:space="preserve">Contains </w:t>
      </w:r>
      <w:r w:rsidR="00062CA7">
        <w:t>test files created to generate test cases and check functionality.</w:t>
      </w:r>
    </w:p>
    <w:p w14:paraId="6E377137" w14:textId="436EAED1" w:rsidR="00BA08C7" w:rsidRDefault="00BA08C7" w:rsidP="00BA08C7">
      <w:pPr>
        <w:pStyle w:val="ListParagraph"/>
        <w:numPr>
          <w:ilvl w:val="0"/>
          <w:numId w:val="22"/>
        </w:numPr>
      </w:pPr>
      <w:r>
        <w:t xml:space="preserve">Contains </w:t>
      </w:r>
      <w:r w:rsidR="00062CA7">
        <w:t>test_app.py which contain unit tests and contain test_integration.py which contain integration tests.</w:t>
      </w:r>
    </w:p>
    <w:p w14:paraId="7827D283" w14:textId="77777777" w:rsidR="00062CA7" w:rsidRDefault="00062CA7" w:rsidP="00062CA7"/>
    <w:p w14:paraId="7E97AF5E" w14:textId="77777777" w:rsidR="00062CA7" w:rsidRDefault="00062CA7" w:rsidP="00062CA7">
      <w:r>
        <w:t>templates/:</w:t>
      </w:r>
    </w:p>
    <w:p w14:paraId="1C2F9AD1" w14:textId="77777777" w:rsidR="00062CA7" w:rsidRDefault="00062CA7" w:rsidP="00062CA7">
      <w:pPr>
        <w:pStyle w:val="ListParagraph"/>
        <w:numPr>
          <w:ilvl w:val="0"/>
          <w:numId w:val="22"/>
        </w:numPr>
      </w:pPr>
      <w:r>
        <w:lastRenderedPageBreak/>
        <w:t>Contains HTML files for different pages of the web application, such as home page, results page, about page, etc.</w:t>
      </w:r>
    </w:p>
    <w:p w14:paraId="69530C87" w14:textId="77777777" w:rsidR="00062CA7" w:rsidRDefault="00062CA7" w:rsidP="00062CA7">
      <w:pPr>
        <w:pStyle w:val="ListParagraph"/>
        <w:numPr>
          <w:ilvl w:val="0"/>
          <w:numId w:val="22"/>
        </w:numPr>
      </w:pPr>
      <w:r>
        <w:t>Contains home.html (home page of the App), index.html (Real-Time Insights), insights.html (for POST method of real-time), historical_insights.html (Historical Insights)</w:t>
      </w:r>
    </w:p>
    <w:p w14:paraId="25FB6E50" w14:textId="3519D4D0" w:rsidR="00BA08C7" w:rsidRDefault="00062CA7" w:rsidP="00BA08C7">
      <w:pPr>
        <w:pStyle w:val="ListParagraph"/>
        <w:numPr>
          <w:ilvl w:val="0"/>
          <w:numId w:val="22"/>
        </w:numPr>
      </w:pPr>
      <w:r>
        <w:t>Uses Jinja2 templating syntax to dynamically render data received from the server.</w:t>
      </w:r>
    </w:p>
    <w:p w14:paraId="6FA99CD9" w14:textId="77777777" w:rsidR="00062CA7" w:rsidRDefault="00062CA7" w:rsidP="00062CA7">
      <w:pPr>
        <w:pStyle w:val="ListParagraph"/>
      </w:pPr>
    </w:p>
    <w:p w14:paraId="386DE914" w14:textId="39C3AA23" w:rsidR="00BA08C7" w:rsidRDefault="00BA08C7" w:rsidP="00BA08C7">
      <w:r>
        <w:t>static/:</w:t>
      </w:r>
    </w:p>
    <w:p w14:paraId="6B938512" w14:textId="2FEA1E26" w:rsidR="00BA08C7" w:rsidRDefault="00BA08C7" w:rsidP="00BA08C7">
      <w:pPr>
        <w:pStyle w:val="ListParagraph"/>
        <w:numPr>
          <w:ilvl w:val="0"/>
          <w:numId w:val="23"/>
        </w:numPr>
      </w:pPr>
      <w:r>
        <w:t>Stores static files like CSS (styles.css), JavaScript (scripts.js), images (All the graph images created dynamically), and other resources (</w:t>
      </w:r>
      <w:r w:rsidR="00D70C8E">
        <w:t>clustered_traffic_map.html)</w:t>
      </w:r>
    </w:p>
    <w:p w14:paraId="1564F775" w14:textId="77777777" w:rsidR="00BA08C7" w:rsidRDefault="00BA08C7" w:rsidP="00BA08C7">
      <w:pPr>
        <w:pStyle w:val="ListParagraph"/>
        <w:numPr>
          <w:ilvl w:val="0"/>
          <w:numId w:val="23"/>
        </w:numPr>
      </w:pPr>
      <w:r>
        <w:t>CSS files control the styling of HTML elements.</w:t>
      </w:r>
    </w:p>
    <w:p w14:paraId="5D75F6FA" w14:textId="77777777" w:rsidR="00BA08C7" w:rsidRDefault="00BA08C7" w:rsidP="00BA08C7">
      <w:pPr>
        <w:pStyle w:val="ListParagraph"/>
        <w:numPr>
          <w:ilvl w:val="0"/>
          <w:numId w:val="23"/>
        </w:numPr>
      </w:pPr>
      <w:r>
        <w:t>JavaScript files handle client-side interactions and dynamic behavior.</w:t>
      </w:r>
    </w:p>
    <w:p w14:paraId="42900BFA" w14:textId="77777777" w:rsidR="00BA08C7" w:rsidRDefault="00BA08C7" w:rsidP="00BA08C7"/>
    <w:p w14:paraId="7B0FC6F2" w14:textId="2B285608" w:rsidR="00BA08C7" w:rsidRDefault="00BA08C7" w:rsidP="00BA08C7">
      <w:r>
        <w:t>data/:</w:t>
      </w:r>
    </w:p>
    <w:p w14:paraId="27502681" w14:textId="77777777" w:rsidR="00BA08C7" w:rsidRDefault="00BA08C7" w:rsidP="00BA08C7">
      <w:pPr>
        <w:pStyle w:val="ListParagraph"/>
        <w:numPr>
          <w:ilvl w:val="0"/>
          <w:numId w:val="24"/>
        </w:numPr>
      </w:pPr>
      <w:r>
        <w:t>Houses any data files required for analysis or visualization.</w:t>
      </w:r>
    </w:p>
    <w:p w14:paraId="48E1EE9E" w14:textId="77777777" w:rsidR="00BA08C7" w:rsidRDefault="00BA08C7" w:rsidP="00BA08C7">
      <w:pPr>
        <w:pStyle w:val="ListParagraph"/>
        <w:numPr>
          <w:ilvl w:val="0"/>
          <w:numId w:val="24"/>
        </w:numPr>
      </w:pPr>
      <w:r>
        <w:t>May include CSV, JSON, or other structured data files.</w:t>
      </w:r>
    </w:p>
    <w:p w14:paraId="54C30645" w14:textId="77777777" w:rsidR="00BA08C7" w:rsidRDefault="00BA08C7" w:rsidP="00BA08C7"/>
    <w:p w14:paraId="1E8BEF61" w14:textId="77777777" w:rsidR="00BA08C7" w:rsidRPr="00BA08C7" w:rsidRDefault="00BA08C7" w:rsidP="00BA08C7">
      <w:pPr>
        <w:rPr>
          <w:b/>
          <w:bCs/>
        </w:rPr>
      </w:pPr>
      <w:r w:rsidRPr="00BA08C7">
        <w:rPr>
          <w:b/>
          <w:bCs/>
        </w:rPr>
        <w:t>Basic Requirements:</w:t>
      </w:r>
    </w:p>
    <w:p w14:paraId="796B16C1" w14:textId="77777777" w:rsidR="00BA08C7" w:rsidRDefault="00BA08C7" w:rsidP="00BA08C7">
      <w:pPr>
        <w:pStyle w:val="ListParagraph"/>
        <w:numPr>
          <w:ilvl w:val="0"/>
          <w:numId w:val="25"/>
        </w:numPr>
      </w:pPr>
      <w:r>
        <w:t>Python 3.x installed on your system.</w:t>
      </w:r>
    </w:p>
    <w:p w14:paraId="1C54E500" w14:textId="65842CDF" w:rsidR="00BA08C7" w:rsidRDefault="00BA08C7" w:rsidP="00BA08C7">
      <w:pPr>
        <w:pStyle w:val="ListParagraph"/>
        <w:numPr>
          <w:ilvl w:val="0"/>
          <w:numId w:val="25"/>
        </w:numPr>
      </w:pPr>
      <w:r>
        <w:t xml:space="preserve">The necessary Python packages installed. </w:t>
      </w:r>
    </w:p>
    <w:p w14:paraId="7FE1E047" w14:textId="77777777" w:rsidR="00BA08C7" w:rsidRDefault="00BA08C7" w:rsidP="00BA08C7">
      <w:pPr>
        <w:pStyle w:val="ListParagraph"/>
        <w:numPr>
          <w:ilvl w:val="0"/>
          <w:numId w:val="25"/>
        </w:numPr>
      </w:pPr>
      <w:r>
        <w:t>A web browser to view and interact with the application.</w:t>
      </w:r>
    </w:p>
    <w:p w14:paraId="6951D908" w14:textId="77777777" w:rsidR="00BA08C7" w:rsidRDefault="00BA08C7" w:rsidP="00BA08C7"/>
    <w:p w14:paraId="1765F53D" w14:textId="77777777" w:rsidR="00BA08C7" w:rsidRPr="00BA08C7" w:rsidRDefault="00BA08C7" w:rsidP="00BA08C7">
      <w:pPr>
        <w:rPr>
          <w:b/>
          <w:bCs/>
        </w:rPr>
      </w:pPr>
      <w:r w:rsidRPr="00BA08C7">
        <w:rPr>
          <w:b/>
          <w:bCs/>
        </w:rPr>
        <w:t>Running the App:</w:t>
      </w:r>
    </w:p>
    <w:p w14:paraId="3D7DD8F0" w14:textId="63A9007A" w:rsidR="00BA08C7" w:rsidRDefault="00BA08C7" w:rsidP="00BA08C7">
      <w:pPr>
        <w:pStyle w:val="ListParagraph"/>
        <w:numPr>
          <w:ilvl w:val="0"/>
          <w:numId w:val="26"/>
        </w:numPr>
      </w:pPr>
      <w:r>
        <w:t>Clone or download the project repository from the source</w:t>
      </w:r>
      <w:r w:rsidR="00062CA7">
        <w:t>, or directly run the app.py in Pycharm</w:t>
      </w:r>
    </w:p>
    <w:p w14:paraId="1FF8365F" w14:textId="581857A6" w:rsidR="00BA08C7" w:rsidDel="00D9310F" w:rsidRDefault="00BA08C7" w:rsidP="00BA08C7">
      <w:pPr>
        <w:pStyle w:val="ListParagraph"/>
        <w:numPr>
          <w:ilvl w:val="0"/>
          <w:numId w:val="26"/>
        </w:numPr>
        <w:rPr>
          <w:del w:id="2229" w:author="kunnu vrma" w:date="2024-05-19T18:54:00Z" w16du:dateUtc="2024-05-20T01:54:00Z"/>
        </w:rPr>
      </w:pPr>
      <w:del w:id="2230" w:author="kunnu vrma" w:date="2024-05-19T18:54:00Z" w16du:dateUtc="2024-05-20T01:54:00Z">
        <w:r w:rsidDel="00D9310F">
          <w:delText>Navigate to the project directory in your terminal or command prompt.</w:delText>
        </w:r>
      </w:del>
    </w:p>
    <w:p w14:paraId="104AA36C" w14:textId="3E40E2BC" w:rsidR="00BA08C7" w:rsidDel="00D9310F" w:rsidRDefault="00BA08C7" w:rsidP="00BA08C7">
      <w:pPr>
        <w:pStyle w:val="ListParagraph"/>
        <w:numPr>
          <w:ilvl w:val="0"/>
          <w:numId w:val="26"/>
        </w:numPr>
        <w:rPr>
          <w:del w:id="2231" w:author="kunnu vrma" w:date="2024-05-19T18:54:00Z" w16du:dateUtc="2024-05-20T01:54:00Z"/>
        </w:rPr>
      </w:pPr>
      <w:del w:id="2232" w:author="kunnu vrma" w:date="2024-05-19T18:54:00Z" w16du:dateUtc="2024-05-20T01:54:00Z">
        <w:r w:rsidDel="00D9310F">
          <w:delText>Install the required Python packages by running:</w:delText>
        </w:r>
      </w:del>
    </w:p>
    <w:p w14:paraId="3E9F1E40" w14:textId="734D0B8B" w:rsidR="00BA08C7" w:rsidRPr="00BA08C7" w:rsidDel="00D9310F" w:rsidRDefault="00BA08C7" w:rsidP="00BA08C7">
      <w:pPr>
        <w:pStyle w:val="ListParagraph"/>
        <w:rPr>
          <w:del w:id="2233" w:author="kunnu vrma" w:date="2024-05-19T18:54:00Z" w16du:dateUtc="2024-05-20T01:54:00Z"/>
          <w:i/>
          <w:iCs/>
        </w:rPr>
      </w:pPr>
      <w:del w:id="2234" w:author="kunnu vrma" w:date="2024-05-19T18:54:00Z" w16du:dateUtc="2024-05-20T01:54:00Z">
        <w:r w:rsidRPr="00BA08C7" w:rsidDel="00D9310F">
          <w:rPr>
            <w:i/>
            <w:iCs/>
          </w:rPr>
          <w:delText>pip install -r requirements.txt</w:delText>
        </w:r>
      </w:del>
    </w:p>
    <w:p w14:paraId="79584388" w14:textId="77777777" w:rsidR="00BA08C7" w:rsidRDefault="00BA08C7" w:rsidP="00BA08C7">
      <w:pPr>
        <w:pStyle w:val="ListParagraph"/>
        <w:numPr>
          <w:ilvl w:val="0"/>
          <w:numId w:val="26"/>
        </w:numPr>
      </w:pPr>
      <w:r>
        <w:t>Once the dependencies are installed, run the Flask application by executing:</w:t>
      </w:r>
    </w:p>
    <w:p w14:paraId="53DBF38B" w14:textId="77777777" w:rsidR="00BA08C7" w:rsidRPr="00BA08C7" w:rsidRDefault="00BA08C7" w:rsidP="00BA08C7">
      <w:pPr>
        <w:pStyle w:val="ListParagraph"/>
        <w:rPr>
          <w:i/>
          <w:iCs/>
        </w:rPr>
      </w:pPr>
      <w:r w:rsidRPr="00BA08C7">
        <w:rPr>
          <w:i/>
          <w:iCs/>
        </w:rPr>
        <w:t>python app.py</w:t>
      </w:r>
    </w:p>
    <w:p w14:paraId="381B0200" w14:textId="77777777" w:rsidR="00BA08C7" w:rsidRDefault="00BA08C7" w:rsidP="00BA08C7">
      <w:pPr>
        <w:pStyle w:val="ListParagraph"/>
        <w:numPr>
          <w:ilvl w:val="0"/>
          <w:numId w:val="26"/>
        </w:numPr>
      </w:pPr>
      <w:r>
        <w:t>Open a web browser and navigate to http://localhost:5000 to access the web application.</w:t>
      </w:r>
    </w:p>
    <w:p w14:paraId="61F41464" w14:textId="77777777" w:rsidR="00BA08C7" w:rsidRDefault="00BA08C7" w:rsidP="00BA08C7"/>
    <w:p w14:paraId="7F28800E" w14:textId="77777777" w:rsidR="00BA08C7" w:rsidRPr="00BA08C7" w:rsidRDefault="00BA08C7" w:rsidP="00BA08C7">
      <w:pPr>
        <w:rPr>
          <w:b/>
          <w:bCs/>
        </w:rPr>
      </w:pPr>
      <w:r w:rsidRPr="00BA08C7">
        <w:rPr>
          <w:b/>
          <w:bCs/>
        </w:rPr>
        <w:t>Navigating the App:</w:t>
      </w:r>
    </w:p>
    <w:p w14:paraId="4FC592EB" w14:textId="77777777" w:rsidR="00BA08C7" w:rsidRDefault="00BA08C7" w:rsidP="00BA08C7">
      <w:pPr>
        <w:pStyle w:val="ListParagraph"/>
        <w:numPr>
          <w:ilvl w:val="0"/>
          <w:numId w:val="26"/>
        </w:numPr>
      </w:pPr>
      <w:r>
        <w:t>Upon accessing the application in your web browser, you will be presented with the home page.</w:t>
      </w:r>
    </w:p>
    <w:p w14:paraId="69A228B2" w14:textId="77777777" w:rsidR="00BA08C7" w:rsidRDefault="00BA08C7" w:rsidP="00BA08C7">
      <w:pPr>
        <w:pStyle w:val="ListParagraph"/>
        <w:numPr>
          <w:ilvl w:val="0"/>
          <w:numId w:val="26"/>
        </w:numPr>
      </w:pPr>
      <w:r>
        <w:t>Use the navigation menu or links provided to explore different sections or functionalities of the app.</w:t>
      </w:r>
    </w:p>
    <w:p w14:paraId="0D002104" w14:textId="77777777" w:rsidR="00BA08C7" w:rsidRDefault="00BA08C7" w:rsidP="00BA08C7">
      <w:pPr>
        <w:pStyle w:val="ListParagraph"/>
        <w:numPr>
          <w:ilvl w:val="0"/>
          <w:numId w:val="26"/>
        </w:numPr>
      </w:pPr>
      <w:r>
        <w:t>Follow on-screen instructions or prompts to input data, make selections, or interact with the app's features.</w:t>
      </w:r>
    </w:p>
    <w:p w14:paraId="66F9BD2C" w14:textId="58FF3C97" w:rsidR="00B500BD" w:rsidRDefault="00BA08C7" w:rsidP="00BA08C7">
      <w:pPr>
        <w:pStyle w:val="ListParagraph"/>
        <w:numPr>
          <w:ilvl w:val="0"/>
          <w:numId w:val="26"/>
        </w:numPr>
      </w:pPr>
      <w:r>
        <w:t>View results, insights, or visualizations presented on the respective pages.</w:t>
      </w:r>
    </w:p>
    <w:p w14:paraId="0F332220" w14:textId="43AF4795" w:rsidR="00B500BD" w:rsidRDefault="00DE2275" w:rsidP="00EC75E0">
      <w:pPr>
        <w:pStyle w:val="Heading1"/>
      </w:pPr>
      <w:bookmarkStart w:id="2235" w:name="_Toc166994195"/>
      <w:bookmarkStart w:id="2236" w:name="_Toc167406639"/>
      <w:r>
        <w:lastRenderedPageBreak/>
        <w:t>5. References</w:t>
      </w:r>
      <w:bookmarkEnd w:id="2235"/>
      <w:bookmarkEnd w:id="2236"/>
    </w:p>
    <w:sdt>
      <w:sdtPr>
        <w:id w:val="2052195152"/>
        <w:placeholder>
          <w:docPart w:val="FA882A0C46C2481EBBB6C82854A0C7F8"/>
        </w:placeholder>
      </w:sdtPr>
      <w:sdtContent>
        <w:p w14:paraId="6E558918" w14:textId="77777777" w:rsidR="00DE2275" w:rsidRDefault="00DE2275" w:rsidP="00DE2275"/>
        <w:p w14:paraId="6279499D" w14:textId="77777777" w:rsidR="00DE2275" w:rsidRDefault="00DE2275" w:rsidP="00DE2275">
          <w:pPr>
            <w:pStyle w:val="ListParagraph"/>
            <w:numPr>
              <w:ilvl w:val="0"/>
              <w:numId w:val="4"/>
            </w:numPr>
            <w:spacing w:line="256" w:lineRule="auto"/>
          </w:pPr>
          <w:r>
            <w:t>B. S. Meghana, S. Kumari and T. P. Pushphavathi, "Comprehensive traffic management system: Real-time traffic data analysis using RFID," 2017 International conference of Electronics, Communication and Aerospace Technology (ICECA), Coimbatore, India, 2017, pp. 168-171, doi: 10.1109/ICECA.2017.8212787.</w:t>
          </w:r>
        </w:p>
        <w:p w14:paraId="6B162363" w14:textId="33873A0A" w:rsidR="00865A29" w:rsidRDefault="00865A29" w:rsidP="00DE2275">
          <w:pPr>
            <w:pStyle w:val="ListParagraph"/>
            <w:numPr>
              <w:ilvl w:val="0"/>
              <w:numId w:val="4"/>
            </w:numPr>
            <w:spacing w:line="256" w:lineRule="auto"/>
          </w:pPr>
          <w:r>
            <w:t xml:space="preserve">Google API Keys: </w:t>
          </w:r>
          <w:hyperlink r:id="rId81" w:history="1">
            <w:r w:rsidRPr="00504FF5">
              <w:rPr>
                <w:rStyle w:val="Hyperlink"/>
              </w:rPr>
              <w:t>https://console.cloud.google.com/apis/dashboard?project=quiet-axon-420321</w:t>
            </w:r>
          </w:hyperlink>
        </w:p>
        <w:p w14:paraId="6209FB74" w14:textId="77777777" w:rsidR="00DE2275" w:rsidRDefault="00DE2275" w:rsidP="00DE2275">
          <w:pPr>
            <w:pStyle w:val="ListParagraph"/>
            <w:numPr>
              <w:ilvl w:val="0"/>
              <w:numId w:val="4"/>
            </w:numPr>
            <w:spacing w:line="256" w:lineRule="auto"/>
          </w:pPr>
          <w:r>
            <w:t>Sharif, J. Li, M. Khalil, R. Kumar, M. I. Sharif and A. Sharif, "Internet of things — smart traffic management system for smart cities using big data analytics," 2017 14th International Computer Conference on Wavelet Active Media Technology and Information Processing (ICCWAMTIP), Chengdu, China, 2017, pp. 281-284, doi: 10.1109/ICCWAMTIP.2017.8301496.</w:t>
          </w:r>
        </w:p>
        <w:p w14:paraId="1459913C" w14:textId="7AC376A0" w:rsidR="00865A29" w:rsidRDefault="00865A29" w:rsidP="00865A29">
          <w:pPr>
            <w:pStyle w:val="ListParagraph"/>
            <w:numPr>
              <w:ilvl w:val="0"/>
              <w:numId w:val="4"/>
            </w:numPr>
            <w:spacing w:line="256" w:lineRule="auto"/>
          </w:pPr>
          <w:r>
            <w:t xml:space="preserve">OpenWeather App API key: </w:t>
          </w:r>
          <w:hyperlink r:id="rId82" w:history="1">
            <w:r w:rsidRPr="00504FF5">
              <w:rPr>
                <w:rStyle w:val="Hyperlink"/>
              </w:rPr>
              <w:t>https://home.openweathermap.org/api_keys</w:t>
            </w:r>
          </w:hyperlink>
        </w:p>
        <w:p w14:paraId="34006ECD" w14:textId="77777777" w:rsidR="00DE2275" w:rsidRDefault="00DE2275" w:rsidP="00865A29">
          <w:pPr>
            <w:pStyle w:val="ListParagraph"/>
            <w:numPr>
              <w:ilvl w:val="0"/>
              <w:numId w:val="4"/>
            </w:numPr>
            <w:spacing w:line="256" w:lineRule="auto"/>
          </w:pPr>
          <w:r>
            <w:t>Z. Zamani, M. Pourmand and M. H. Saraee, "Application of data mining in traffic management: Case of city of Isfahan," 2010 2nd International Conference on Electronic Computer Technology, Kuala Lumpur, Malaysia, 2010, pp. 102-106, doi: 10.1109/ICECTECH.2010.5479977.</w:t>
          </w:r>
        </w:p>
        <w:p w14:paraId="0FA78A43" w14:textId="77777777" w:rsidR="00DE2275" w:rsidRDefault="00DE2275" w:rsidP="00DE2275">
          <w:pPr>
            <w:pStyle w:val="ListParagraph"/>
            <w:numPr>
              <w:ilvl w:val="0"/>
              <w:numId w:val="4"/>
            </w:numPr>
            <w:spacing w:line="256" w:lineRule="auto"/>
          </w:pPr>
          <w:r>
            <w:t>P. Rizwan, K. Suresh and M. R. Babu, "Real-time smart traffic management system for smart cities by using Internet of Things and big data," 2016 International Conference on Emerging Technological Trends (ICETT), Kollam, India, 2016, pp. 1-7, doi: 10.1109/ICETT.2016.7873660.</w:t>
          </w:r>
        </w:p>
        <w:p w14:paraId="027B0969" w14:textId="77777777" w:rsidR="00DE2275" w:rsidRPr="00DE2275" w:rsidRDefault="00DE2275" w:rsidP="00AF7A75">
          <w:pPr>
            <w:pStyle w:val="ListParagraph"/>
            <w:numPr>
              <w:ilvl w:val="0"/>
              <w:numId w:val="4"/>
            </w:numPr>
            <w:spacing w:line="256" w:lineRule="auto"/>
          </w:pPr>
          <w:r>
            <w:t xml:space="preserve">Dataset Source for Historical Insights: </w:t>
          </w:r>
          <w:hyperlink r:id="rId83" w:history="1">
            <w:r>
              <w:rPr>
                <w:rStyle w:val="Hyperlink"/>
                <w:rFonts w:ascii="Calibri" w:hAnsi="Calibri" w:cs="Calibri"/>
              </w:rPr>
              <w:t>https://www.kaggle.com/code/fayzaalmukharreq/traffic-congestion/notebook</w:t>
            </w:r>
          </w:hyperlink>
          <w:r>
            <w:rPr>
              <w:rFonts w:ascii="Calibri" w:hAnsi="Calibri" w:cs="Calibri"/>
            </w:rPr>
            <w:t xml:space="preserve"> </w:t>
          </w:r>
        </w:p>
        <w:p w14:paraId="04DB0399" w14:textId="6DE28FFA" w:rsidR="00DE2275" w:rsidRPr="00DE2275" w:rsidRDefault="00865A29" w:rsidP="00AF7A75">
          <w:pPr>
            <w:pStyle w:val="ListParagraph"/>
            <w:numPr>
              <w:ilvl w:val="0"/>
              <w:numId w:val="4"/>
            </w:numPr>
            <w:spacing w:line="256" w:lineRule="auto"/>
          </w:pPr>
          <w:r>
            <w:rPr>
              <w:rFonts w:ascii="Calibri" w:hAnsi="Calibri" w:cs="Calibri"/>
            </w:rPr>
            <w:t xml:space="preserve">Shapefile for Philadelphia - </w:t>
          </w:r>
          <w:hyperlink r:id="rId84" w:history="1">
            <w:r>
              <w:rPr>
                <w:rStyle w:val="Hyperlink"/>
                <w:rFonts w:ascii="Calibri" w:hAnsi="Calibri" w:cs="Calibri"/>
              </w:rPr>
              <w:t>TIGER/Line Shapefile, 2019, county, Philadelphia County, PA, All Roads County-based Shapefile - Catalog (data.gov)</w:t>
            </w:r>
          </w:hyperlink>
        </w:p>
        <w:p w14:paraId="46D864D8" w14:textId="3B994864" w:rsidR="00DE2275" w:rsidRDefault="00DE2275" w:rsidP="00AF7A75">
          <w:pPr>
            <w:pStyle w:val="ListParagraph"/>
            <w:numPr>
              <w:ilvl w:val="0"/>
              <w:numId w:val="4"/>
            </w:numPr>
            <w:spacing w:line="256" w:lineRule="auto"/>
          </w:pPr>
          <w:r>
            <w:t xml:space="preserve">Google Book for Data Collection using Python: </w:t>
          </w:r>
          <w:hyperlink r:id="rId85" w:anchor="v=onepage&amp;q=data%20collection%20using%20python&amp;f=false" w:history="1">
            <w:r>
              <w:rPr>
                <w:rStyle w:val="Hyperlink"/>
              </w:rPr>
              <w:t>https://books.google.ca/books?id=DN4SEAAAQBAJ&amp;lpg=PP1&amp;ots=P3DcfC197e&amp;dq=data%20collection%20using%20python&amp;lr&amp;pg=PA18#v=onepage&amp;q=data%20collection%20using%20python&amp;f=false</w:t>
            </w:r>
          </w:hyperlink>
        </w:p>
        <w:p w14:paraId="76A18A6E" w14:textId="77777777" w:rsidR="00DE2275" w:rsidRDefault="00DE2275" w:rsidP="00DE2275">
          <w:pPr>
            <w:pStyle w:val="ListParagraph"/>
            <w:numPr>
              <w:ilvl w:val="0"/>
              <w:numId w:val="4"/>
            </w:numPr>
            <w:spacing w:line="256" w:lineRule="auto"/>
            <w:rPr>
              <w:rFonts w:ascii="Noto Sans" w:hAnsi="Noto Sans" w:cs="Noto Sans"/>
              <w:color w:val="181817"/>
              <w:shd w:val="clear" w:color="auto" w:fill="FFFFFF"/>
            </w:rPr>
          </w:pPr>
          <w:r>
            <w:rPr>
              <w:rFonts w:ascii="Noto Sans" w:hAnsi="Noto Sans" w:cs="Noto Sans"/>
              <w:color w:val="181817"/>
              <w:shd w:val="clear" w:color="auto" w:fill="FFFFFF"/>
            </w:rPr>
            <w:t>Miller, B., &amp; Mick, S. (2019). Real-Time Data Processing using Python in DigitalMicrograph. </w:t>
          </w:r>
          <w:r>
            <w:rPr>
              <w:rFonts w:ascii="Noto Sans" w:hAnsi="Noto Sans" w:cs="Noto Sans"/>
              <w:i/>
              <w:iCs/>
              <w:color w:val="181817"/>
              <w:bdr w:val="none" w:sz="0" w:space="0" w:color="auto" w:frame="1"/>
              <w:shd w:val="clear" w:color="auto" w:fill="FFFFFF"/>
            </w:rPr>
            <w:t>Microscopy and Microanalysis,</w:t>
          </w:r>
          <w:r>
            <w:rPr>
              <w:rFonts w:ascii="Noto Sans" w:hAnsi="Noto Sans" w:cs="Noto Sans"/>
              <w:color w:val="181817"/>
              <w:shd w:val="clear" w:color="auto" w:fill="FFFFFF"/>
            </w:rPr>
            <w:t> </w:t>
          </w:r>
          <w:r>
            <w:rPr>
              <w:rFonts w:ascii="Noto Sans" w:hAnsi="Noto Sans" w:cs="Noto Sans"/>
              <w:i/>
              <w:iCs/>
              <w:color w:val="181817"/>
              <w:bdr w:val="none" w:sz="0" w:space="0" w:color="auto" w:frame="1"/>
              <w:shd w:val="clear" w:color="auto" w:fill="FFFFFF"/>
            </w:rPr>
            <w:t>25</w:t>
          </w:r>
          <w:r>
            <w:rPr>
              <w:rFonts w:ascii="Noto Sans" w:hAnsi="Noto Sans" w:cs="Noto Sans"/>
              <w:color w:val="181817"/>
              <w:shd w:val="clear" w:color="auto" w:fill="FFFFFF"/>
            </w:rPr>
            <w:t>(S2), 234-235. doi:10.1017/S1431927619001909</w:t>
          </w:r>
        </w:p>
        <w:p w14:paraId="2E48A79B" w14:textId="77777777" w:rsidR="00DE2275" w:rsidRDefault="00DE2275" w:rsidP="00DE2275">
          <w:pPr>
            <w:pStyle w:val="ListParagraph"/>
            <w:numPr>
              <w:ilvl w:val="0"/>
              <w:numId w:val="4"/>
            </w:numPr>
            <w:spacing w:line="256" w:lineRule="auto"/>
          </w:pPr>
          <w:r>
            <w:t>Verma, C. Kapoor, A. Sharma and B. Mishra, "Web Application Implementation with Machine Learning," 2021 2nd International Conference on Intelligent Engineering and Management (ICIEM), London, United Kingdom, 2021, pp. 423-428, doi: 10.1109/ICIEM51511.2021.9445368.</w:t>
          </w:r>
        </w:p>
        <w:p w14:paraId="3452B2B6" w14:textId="77777777" w:rsidR="00DE2275" w:rsidRDefault="00DE2275" w:rsidP="00DE2275">
          <w:pPr>
            <w:pStyle w:val="ListParagraph"/>
            <w:numPr>
              <w:ilvl w:val="0"/>
              <w:numId w:val="4"/>
            </w:numPr>
            <w:spacing w:line="256" w:lineRule="auto"/>
          </w:pPr>
          <w:r>
            <w:t>Q. Lin, H. Kuang and Z. Xilin, "Design and Implementation of Big Data Forecasting System Based on Intelligent Transportation," in IEEE Transactions on Consumer Electronics, doi: 10.1109/TCE.2023.3319639.</w:t>
          </w:r>
        </w:p>
        <w:p w14:paraId="639EBBF1" w14:textId="74DAD72B" w:rsidR="00DE2275" w:rsidRDefault="00DE2275" w:rsidP="00DE2275">
          <w:pPr>
            <w:pStyle w:val="ListParagraph"/>
            <w:numPr>
              <w:ilvl w:val="0"/>
              <w:numId w:val="4"/>
            </w:numPr>
            <w:spacing w:line="256" w:lineRule="auto"/>
          </w:pPr>
          <w:r>
            <w:t xml:space="preserve">Weather Dataset source: </w:t>
          </w:r>
          <w:hyperlink r:id="rId86" w:history="1">
            <w:r>
              <w:rPr>
                <w:rStyle w:val="Hyperlink"/>
                <w:rFonts w:ascii="Calibri" w:hAnsi="Calibri" w:cs="Calibri"/>
              </w:rPr>
              <w:t>import-json-weather-data (kaggle.com)</w:t>
            </w:r>
          </w:hyperlink>
        </w:p>
        <w:p w14:paraId="6BB0A452" w14:textId="77777777" w:rsidR="00DE2275" w:rsidRPr="00DE2275" w:rsidRDefault="00DE2275" w:rsidP="007F35D2">
          <w:pPr>
            <w:pStyle w:val="ListParagraph"/>
            <w:numPr>
              <w:ilvl w:val="0"/>
              <w:numId w:val="4"/>
            </w:numPr>
            <w:spacing w:line="256" w:lineRule="auto"/>
          </w:pPr>
          <w:r>
            <w:t xml:space="preserve">Dataset sample: </w:t>
          </w:r>
          <w:hyperlink r:id="rId87" w:history="1">
            <w:r>
              <w:rPr>
                <w:rStyle w:val="Hyperlink"/>
                <w:rFonts w:ascii="Calibri" w:hAnsi="Calibri" w:cs="Calibri"/>
              </w:rPr>
              <w:t>https://opendataphilly.org/categories/transportation/</w:t>
            </w:r>
          </w:hyperlink>
          <w:r>
            <w:rPr>
              <w:rFonts w:ascii="Calibri" w:hAnsi="Calibri" w:cs="Calibri"/>
            </w:rPr>
            <w:t xml:space="preserve"> </w:t>
          </w:r>
        </w:p>
        <w:p w14:paraId="31F6A5AF" w14:textId="7A1AA81F" w:rsidR="00DE2275" w:rsidRDefault="00DE2275" w:rsidP="007F35D2">
          <w:pPr>
            <w:pStyle w:val="ListParagraph"/>
            <w:numPr>
              <w:ilvl w:val="0"/>
              <w:numId w:val="4"/>
            </w:numPr>
            <w:spacing w:line="256" w:lineRule="auto"/>
          </w:pPr>
          <w:r>
            <w:t xml:space="preserve">Ma X, Yu H, Wang Y, Wang Y (2015) Large-Scale Transportation Network Congestion Evolution Prediction Using Deep Learning Theory. PLoS ONE 10(3): e0119044. </w:t>
          </w:r>
          <w:hyperlink r:id="rId88" w:history="1">
            <w:r>
              <w:rPr>
                <w:rStyle w:val="Hyperlink"/>
              </w:rPr>
              <w:t>https://doi.org/10.1371/journal.pone.0119044</w:t>
            </w:r>
          </w:hyperlink>
        </w:p>
        <w:p w14:paraId="5E3EFF77" w14:textId="77777777" w:rsidR="00DE2275" w:rsidRDefault="00DE2275" w:rsidP="00DE2275">
          <w:pPr>
            <w:pStyle w:val="ListParagraph"/>
            <w:numPr>
              <w:ilvl w:val="0"/>
              <w:numId w:val="4"/>
            </w:numPr>
            <w:spacing w:line="256" w:lineRule="auto"/>
            <w:rPr>
              <w:b/>
              <w:bCs/>
            </w:rPr>
          </w:pPr>
          <w:r>
            <w:rPr>
              <w:b/>
              <w:bCs/>
            </w:rPr>
            <w:lastRenderedPageBreak/>
            <w:t>"Random Forest Algorithm," Simplilearn, 2023. [Online]. Available: https://www.simplilearn.com/tutorials/machine-learning-tutorial/random-forest-algorithm. [Accessed: Dec. 02, 2023].</w:t>
          </w:r>
        </w:p>
        <w:p w14:paraId="31DB70B7" w14:textId="77777777" w:rsidR="00DE2275" w:rsidRDefault="00DE2275" w:rsidP="00DE2275">
          <w:pPr>
            <w:pStyle w:val="ListParagraph"/>
            <w:numPr>
              <w:ilvl w:val="0"/>
              <w:numId w:val="4"/>
            </w:numPr>
            <w:spacing w:line="256" w:lineRule="auto"/>
            <w:rPr>
              <w:b/>
              <w:bCs/>
            </w:rPr>
          </w:pPr>
          <w:r>
            <w:rPr>
              <w:b/>
              <w:bCs/>
            </w:rPr>
            <w:t>"Random forest Algorithm in Machine learning: An Overview," MyGreatLearning, 2023. [Online]. Available: https://www.mygreatlearning.com/blog/random-forest-algorithm/. [Accessed: Dec. 02, 2023].</w:t>
          </w:r>
        </w:p>
        <w:p w14:paraId="4A7FF951" w14:textId="77777777" w:rsidR="00DE2275" w:rsidRDefault="00DE2275" w:rsidP="00DE2275">
          <w:pPr>
            <w:pStyle w:val="ListParagraph"/>
            <w:numPr>
              <w:ilvl w:val="0"/>
              <w:numId w:val="4"/>
            </w:numPr>
            <w:spacing w:line="256" w:lineRule="auto"/>
            <w:rPr>
              <w:b/>
              <w:bCs/>
            </w:rPr>
          </w:pPr>
          <w:r>
            <w:rPr>
              <w:b/>
              <w:bCs/>
            </w:rPr>
            <w:t>"Understanding Random Forest Algorithms with Examples," Analytics Vidhya, Jun. 2021. [Online]. Available: https://www.analyticsvidhya.com/blog/2021/06/understanding-random-forest/</w:t>
          </w:r>
        </w:p>
        <w:p w14:paraId="2A8C744A" w14:textId="77777777" w:rsidR="00DE2275" w:rsidRDefault="00000000" w:rsidP="00DE2275">
          <w:pPr>
            <w:pStyle w:val="ListParagraph"/>
          </w:pPr>
        </w:p>
      </w:sdtContent>
    </w:sdt>
    <w:p w14:paraId="2AEB29F9" w14:textId="77777777" w:rsidR="00DE2275" w:rsidRPr="00DE2275" w:rsidRDefault="00DE2275" w:rsidP="00DE2275"/>
    <w:p w14:paraId="510654AB" w14:textId="2244E91B" w:rsidR="00A346AF" w:rsidRDefault="00D17044" w:rsidP="002E126A">
      <w:pPr>
        <w:pStyle w:val="Heading1"/>
        <w:pPrChange w:id="2237" w:author="kunnu vrma" w:date="2024-05-19T18:42:00Z" w16du:dateUtc="2024-05-20T01:42:00Z">
          <w:pPr/>
        </w:pPrChange>
      </w:pPr>
      <w:bookmarkStart w:id="2238" w:name="_Toc167406640"/>
      <w:ins w:id="2239" w:author="kunnu vrma" w:date="2024-05-19T18:43:00Z" w16du:dateUtc="2024-05-20T01:43:00Z">
        <w:r>
          <w:t xml:space="preserve">6. </w:t>
        </w:r>
      </w:ins>
      <w:ins w:id="2240" w:author="kunnu vrma" w:date="2024-05-19T18:42:00Z" w16du:dateUtc="2024-05-20T01:42:00Z">
        <w:r w:rsidR="002E126A">
          <w:t>Change Log</w:t>
        </w:r>
      </w:ins>
      <w:bookmarkEnd w:id="2238"/>
    </w:p>
    <w:p w14:paraId="7C5AB083" w14:textId="217F8B07" w:rsidR="00CB0B76" w:rsidRDefault="00D17044" w:rsidP="00D17044">
      <w:pPr>
        <w:pStyle w:val="Heading2"/>
        <w:rPr>
          <w:ins w:id="2241" w:author="kunnu vrma" w:date="2024-05-19T18:44:00Z" w16du:dateUtc="2024-05-20T01:44:00Z"/>
        </w:rPr>
        <w:pPrChange w:id="2242" w:author="kunnu vrma" w:date="2024-05-19T18:48:00Z" w16du:dateUtc="2024-05-20T01:48:00Z">
          <w:pPr/>
        </w:pPrChange>
      </w:pPr>
      <w:bookmarkStart w:id="2243" w:name="_Toc167406641"/>
      <w:ins w:id="2244" w:author="kunnu vrma" w:date="2024-05-19T18:44:00Z" w16du:dateUtc="2024-05-20T01:44:00Z">
        <w:r>
          <w:t>Revision 1 (2024-05-19)</w:t>
        </w:r>
        <w:bookmarkEnd w:id="2243"/>
      </w:ins>
    </w:p>
    <w:p w14:paraId="22257755" w14:textId="03BA7C45" w:rsidR="00D17044" w:rsidRDefault="00D17044" w:rsidP="00CB0B76">
      <w:pPr>
        <w:rPr>
          <w:ins w:id="2245" w:author="kunnu vrma" w:date="2024-05-19T18:49:00Z" w16du:dateUtc="2024-05-20T01:49:00Z"/>
          <w:rFonts w:ascii="Calibri" w:hAnsi="Calibri" w:cs="Calibri"/>
        </w:rPr>
      </w:pPr>
      <w:ins w:id="2246" w:author="kunnu vrma" w:date="2024-05-19T18:49:00Z" w16du:dateUtc="2024-05-20T01:49:00Z">
        <w:r>
          <w:rPr>
            <w:rFonts w:ascii="Calibri" w:hAnsi="Calibri" w:cs="Calibri"/>
          </w:rPr>
          <w:t xml:space="preserve">These are some of the Changes made </w:t>
        </w:r>
      </w:ins>
      <w:ins w:id="2247" w:author="kunnu vrma" w:date="2024-05-19T18:50:00Z" w16du:dateUtc="2024-05-20T01:50:00Z">
        <w:r>
          <w:rPr>
            <w:rFonts w:ascii="Calibri" w:hAnsi="Calibri" w:cs="Calibri"/>
          </w:rPr>
          <w:t xml:space="preserve">to the whole Project Report Document </w:t>
        </w:r>
      </w:ins>
      <w:ins w:id="2248" w:author="kunnu vrma" w:date="2024-05-19T18:49:00Z" w16du:dateUtc="2024-05-20T01:49:00Z">
        <w:r>
          <w:rPr>
            <w:rFonts w:ascii="Calibri" w:hAnsi="Calibri" w:cs="Calibri"/>
          </w:rPr>
          <w:t>for the Revision of the Project Report</w:t>
        </w:r>
      </w:ins>
      <w:ins w:id="2249" w:author="kunnu vrma" w:date="2024-05-19T18:51:00Z" w16du:dateUtc="2024-05-20T01:51:00Z">
        <w:r>
          <w:rPr>
            <w:rFonts w:ascii="Calibri" w:hAnsi="Calibri" w:cs="Calibri"/>
          </w:rPr>
          <w:t xml:space="preserve"> based on the suggestions from the Project SME</w:t>
        </w:r>
      </w:ins>
      <w:ins w:id="2250" w:author="kunnu vrma" w:date="2024-05-19T18:49:00Z" w16du:dateUtc="2024-05-20T01:49:00Z">
        <w:r>
          <w:rPr>
            <w:rFonts w:ascii="Calibri" w:hAnsi="Calibri" w:cs="Calibri"/>
          </w:rPr>
          <w:t>:</w:t>
        </w:r>
      </w:ins>
    </w:p>
    <w:p w14:paraId="55EE401C" w14:textId="54823483" w:rsidR="00D17044" w:rsidRPr="00D17044" w:rsidRDefault="00D17044" w:rsidP="00D17044">
      <w:pPr>
        <w:pStyle w:val="ListParagraph"/>
        <w:numPr>
          <w:ilvl w:val="0"/>
          <w:numId w:val="31"/>
        </w:numPr>
        <w:rPr>
          <w:ins w:id="2251" w:author="kunnu vrma" w:date="2024-05-19T18:48:00Z" w16du:dateUtc="2024-05-20T01:48:00Z"/>
          <w:rFonts w:ascii="Calibri" w:hAnsi="Calibri" w:cs="Calibri"/>
          <w:rPrChange w:id="2252" w:author="kunnu vrma" w:date="2024-05-19T18:49:00Z" w16du:dateUtc="2024-05-20T01:49:00Z">
            <w:rPr>
              <w:ins w:id="2253" w:author="kunnu vrma" w:date="2024-05-19T18:48:00Z" w16du:dateUtc="2024-05-20T01:48:00Z"/>
            </w:rPr>
          </w:rPrChange>
        </w:rPr>
        <w:pPrChange w:id="2254" w:author="kunnu vrma" w:date="2024-05-19T18:49:00Z" w16du:dateUtc="2024-05-20T01:49:00Z">
          <w:pPr/>
        </w:pPrChange>
      </w:pPr>
      <w:ins w:id="2255" w:author="kunnu vrma" w:date="2024-05-19T18:48:00Z" w16du:dateUtc="2024-05-20T01:48:00Z">
        <w:r w:rsidRPr="00D17044">
          <w:rPr>
            <w:rFonts w:ascii="Calibri" w:hAnsi="Calibri" w:cs="Calibri"/>
            <w:rPrChange w:id="2256" w:author="kunnu vrma" w:date="2024-05-19T18:49:00Z" w16du:dateUtc="2024-05-20T01:49:00Z">
              <w:rPr/>
            </w:rPrChange>
          </w:rPr>
          <w:t>Removal of Markup Language symbols</w:t>
        </w:r>
      </w:ins>
    </w:p>
    <w:p w14:paraId="7381DB1C" w14:textId="7E8BE5BD" w:rsidR="00D17044" w:rsidRPr="00D17044" w:rsidRDefault="00D17044" w:rsidP="00D17044">
      <w:pPr>
        <w:pStyle w:val="ListParagraph"/>
        <w:numPr>
          <w:ilvl w:val="0"/>
          <w:numId w:val="31"/>
        </w:numPr>
        <w:rPr>
          <w:ins w:id="2257" w:author="kunnu vrma" w:date="2024-05-19T18:49:00Z" w16du:dateUtc="2024-05-20T01:49:00Z"/>
          <w:rFonts w:ascii="Calibri" w:hAnsi="Calibri" w:cs="Calibri"/>
          <w:rPrChange w:id="2258" w:author="kunnu vrma" w:date="2024-05-19T18:49:00Z" w16du:dateUtc="2024-05-20T01:49:00Z">
            <w:rPr>
              <w:ins w:id="2259" w:author="kunnu vrma" w:date="2024-05-19T18:49:00Z" w16du:dateUtc="2024-05-20T01:49:00Z"/>
            </w:rPr>
          </w:rPrChange>
        </w:rPr>
        <w:pPrChange w:id="2260" w:author="kunnu vrma" w:date="2024-05-19T18:49:00Z" w16du:dateUtc="2024-05-20T01:49:00Z">
          <w:pPr/>
        </w:pPrChange>
      </w:pPr>
      <w:ins w:id="2261" w:author="kunnu vrma" w:date="2024-05-19T18:48:00Z" w16du:dateUtc="2024-05-20T01:48:00Z">
        <w:r w:rsidRPr="00D17044">
          <w:rPr>
            <w:rFonts w:ascii="Calibri" w:hAnsi="Calibri" w:cs="Calibri"/>
            <w:rPrChange w:id="2262" w:author="kunnu vrma" w:date="2024-05-19T18:49:00Z" w16du:dateUtc="2024-05-20T01:49:00Z">
              <w:rPr/>
            </w:rPrChange>
          </w:rPr>
          <w:t>Adding detailed descriptions</w:t>
        </w:r>
      </w:ins>
    </w:p>
    <w:p w14:paraId="2A944C92" w14:textId="002304CA" w:rsidR="00D17044" w:rsidRPr="00D17044" w:rsidRDefault="00D17044" w:rsidP="00D17044">
      <w:pPr>
        <w:pStyle w:val="ListParagraph"/>
        <w:numPr>
          <w:ilvl w:val="0"/>
          <w:numId w:val="31"/>
        </w:numPr>
        <w:rPr>
          <w:ins w:id="2263" w:author="kunnu vrma" w:date="2024-05-19T18:49:00Z" w16du:dateUtc="2024-05-20T01:49:00Z"/>
          <w:rFonts w:ascii="Calibri" w:hAnsi="Calibri" w:cs="Calibri"/>
          <w:rPrChange w:id="2264" w:author="kunnu vrma" w:date="2024-05-19T18:49:00Z" w16du:dateUtc="2024-05-20T01:49:00Z">
            <w:rPr>
              <w:ins w:id="2265" w:author="kunnu vrma" w:date="2024-05-19T18:49:00Z" w16du:dateUtc="2024-05-20T01:49:00Z"/>
            </w:rPr>
          </w:rPrChange>
        </w:rPr>
        <w:pPrChange w:id="2266" w:author="kunnu vrma" w:date="2024-05-19T18:49:00Z" w16du:dateUtc="2024-05-20T01:49:00Z">
          <w:pPr/>
        </w:pPrChange>
      </w:pPr>
      <w:ins w:id="2267" w:author="kunnu vrma" w:date="2024-05-19T18:49:00Z" w16du:dateUtc="2024-05-20T01:49:00Z">
        <w:r w:rsidRPr="00D17044">
          <w:rPr>
            <w:rFonts w:ascii="Calibri" w:hAnsi="Calibri" w:cs="Calibri"/>
            <w:rPrChange w:id="2268" w:author="kunnu vrma" w:date="2024-05-19T18:49:00Z" w16du:dateUtc="2024-05-20T01:49:00Z">
              <w:rPr/>
            </w:rPrChange>
          </w:rPr>
          <w:t>Addition of titles to the figures</w:t>
        </w:r>
      </w:ins>
    </w:p>
    <w:p w14:paraId="49C3CE09" w14:textId="3EC364DE" w:rsidR="00D17044" w:rsidRDefault="00D17044" w:rsidP="00D17044">
      <w:pPr>
        <w:pStyle w:val="ListParagraph"/>
        <w:numPr>
          <w:ilvl w:val="0"/>
          <w:numId w:val="31"/>
        </w:numPr>
        <w:rPr>
          <w:ins w:id="2269" w:author="kunnu vrma" w:date="2024-05-19T18:49:00Z" w16du:dateUtc="2024-05-20T01:49:00Z"/>
          <w:rFonts w:ascii="Calibri" w:hAnsi="Calibri" w:cs="Calibri"/>
        </w:rPr>
      </w:pPr>
      <w:ins w:id="2270" w:author="kunnu vrma" w:date="2024-05-19T18:49:00Z" w16du:dateUtc="2024-05-20T01:49:00Z">
        <w:r w:rsidRPr="00D17044">
          <w:rPr>
            <w:rFonts w:ascii="Calibri" w:hAnsi="Calibri" w:cs="Calibri"/>
            <w:rPrChange w:id="2271" w:author="kunnu vrma" w:date="2024-05-19T18:49:00Z" w16du:dateUtc="2024-05-20T01:49:00Z">
              <w:rPr/>
            </w:rPrChange>
          </w:rPr>
          <w:t>Added List of Figures section in the report</w:t>
        </w:r>
      </w:ins>
    </w:p>
    <w:p w14:paraId="52D78242" w14:textId="6FF17F00" w:rsidR="00D17044" w:rsidRPr="00D17044" w:rsidRDefault="00D17044" w:rsidP="00D17044">
      <w:pPr>
        <w:rPr>
          <w:rFonts w:ascii="Calibri" w:hAnsi="Calibri" w:cs="Calibri"/>
          <w:rPrChange w:id="2272" w:author="kunnu vrma" w:date="2024-05-19T18:52:00Z" w16du:dateUtc="2024-05-20T01:52:00Z">
            <w:rPr/>
          </w:rPrChange>
        </w:rPr>
      </w:pPr>
      <w:ins w:id="2273" w:author="kunnu vrma" w:date="2024-05-19T18:51:00Z" w16du:dateUtc="2024-05-20T01:51:00Z">
        <w:r w:rsidRPr="00D17044">
          <w:rPr>
            <w:rFonts w:ascii="Calibri" w:hAnsi="Calibri" w:cs="Calibri"/>
            <w:rPrChange w:id="2274" w:author="kunnu vrma" w:date="2024-05-19T18:52:00Z" w16du:dateUtc="2024-05-20T01:52:00Z">
              <w:rPr/>
            </w:rPrChange>
          </w:rPr>
          <w:t>Initial Version (</w:t>
        </w:r>
      </w:ins>
      <w:ins w:id="2275" w:author="kunnu vrma" w:date="2024-05-19T18:52:00Z" w16du:dateUtc="2024-05-20T01:52:00Z">
        <w:r w:rsidRPr="00D17044">
          <w:rPr>
            <w:rFonts w:ascii="Calibri" w:hAnsi="Calibri" w:cs="Calibri"/>
            <w:rPrChange w:id="2276" w:author="kunnu vrma" w:date="2024-05-19T18:52:00Z" w16du:dateUtc="2024-05-20T01:52:00Z">
              <w:rPr/>
            </w:rPrChange>
          </w:rPr>
          <w:t>2024-05-14)</w:t>
        </w:r>
      </w:ins>
    </w:p>
    <w:sectPr w:rsidR="00D17044" w:rsidRPr="00D17044" w:rsidSect="00A83B51">
      <w:footerReference w:type="default" r:id="rId8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F6162" w14:textId="77777777" w:rsidR="00D253DE" w:rsidRDefault="00D253DE" w:rsidP="00F02969">
      <w:pPr>
        <w:spacing w:after="0" w:line="240" w:lineRule="auto"/>
      </w:pPr>
      <w:r>
        <w:separator/>
      </w:r>
    </w:p>
  </w:endnote>
  <w:endnote w:type="continuationSeparator" w:id="0">
    <w:p w14:paraId="3C4DDB45" w14:textId="77777777" w:rsidR="00D253DE" w:rsidRDefault="00D253DE" w:rsidP="00F0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1631931"/>
      <w:docPartObj>
        <w:docPartGallery w:val="Page Numbers (Bottom of Page)"/>
        <w:docPartUnique/>
      </w:docPartObj>
    </w:sdtPr>
    <w:sdtContent>
      <w:sdt>
        <w:sdtPr>
          <w:id w:val="-1769616900"/>
          <w:docPartObj>
            <w:docPartGallery w:val="Page Numbers (Top of Page)"/>
            <w:docPartUnique/>
          </w:docPartObj>
        </w:sdtPr>
        <w:sdtContent>
          <w:p w14:paraId="284B7E93" w14:textId="2AD66FDC" w:rsidR="00984AB5" w:rsidRDefault="00984AB5" w:rsidP="00984AB5">
            <w:pPr>
              <w:pStyle w:val="Footer"/>
              <w:jc w:val="right"/>
            </w:pPr>
          </w:p>
          <w:p w14:paraId="7343A836" w14:textId="77777777" w:rsidR="00984AB5" w:rsidRDefault="00984AB5" w:rsidP="00984AB5">
            <w:pPr>
              <w:pStyle w:val="Footer"/>
              <w:jc w:val="right"/>
            </w:pP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29</w:t>
            </w:r>
            <w:r>
              <w:rPr>
                <w:b/>
                <w:bCs/>
                <w:sz w:val="24"/>
                <w:szCs w:val="24"/>
              </w:rPr>
              <w:fldChar w:fldCharType="end"/>
            </w:r>
          </w:p>
        </w:sdtContent>
      </w:sdt>
    </w:sdtContent>
  </w:sdt>
  <w:sdt>
    <w:sdtPr>
      <w:id w:val="1075250227"/>
      <w:placeholder>
        <w:docPart w:val="A80A2945738E4F29BCB9C28AC588C796"/>
      </w:placeholder>
    </w:sdtPr>
    <w:sdtContent>
      <w:p w14:paraId="05992585" w14:textId="77777777" w:rsidR="00984AB5" w:rsidRDefault="00984AB5" w:rsidP="00984AB5">
        <w:pPr>
          <w:pStyle w:val="Footer"/>
          <w:jc w:val="right"/>
        </w:pPr>
        <w:r>
          <w:t>Kartik Verma – A01022059</w:t>
        </w:r>
      </w:p>
    </w:sdtContent>
  </w:sdt>
  <w:p w14:paraId="03D27758" w14:textId="1EB8991B" w:rsidR="00F02969" w:rsidRDefault="00F02969" w:rsidP="00984AB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318473" w14:textId="77777777" w:rsidR="00D253DE" w:rsidRDefault="00D253DE" w:rsidP="00F02969">
      <w:pPr>
        <w:spacing w:after="0" w:line="240" w:lineRule="auto"/>
      </w:pPr>
      <w:r>
        <w:separator/>
      </w:r>
    </w:p>
  </w:footnote>
  <w:footnote w:type="continuationSeparator" w:id="0">
    <w:p w14:paraId="04B8563D" w14:textId="77777777" w:rsidR="00D253DE" w:rsidRDefault="00D253DE" w:rsidP="00F02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B7F"/>
    <w:multiLevelType w:val="hybridMultilevel"/>
    <w:tmpl w:val="C010C2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F36046"/>
    <w:multiLevelType w:val="hybridMultilevel"/>
    <w:tmpl w:val="50CAB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70C111E"/>
    <w:multiLevelType w:val="hybridMultilevel"/>
    <w:tmpl w:val="E3862C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120EAB"/>
    <w:multiLevelType w:val="hybridMultilevel"/>
    <w:tmpl w:val="DED672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2943F5"/>
    <w:multiLevelType w:val="hybridMultilevel"/>
    <w:tmpl w:val="C5F6EB3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51539A"/>
    <w:multiLevelType w:val="hybridMultilevel"/>
    <w:tmpl w:val="A24AA336"/>
    <w:lvl w:ilvl="0" w:tplc="1009000F">
      <w:start w:val="1"/>
      <w:numFmt w:val="decimal"/>
      <w:lvlText w:val="%1."/>
      <w:lvlJc w:val="left"/>
      <w:pPr>
        <w:ind w:left="720" w:hanging="360"/>
      </w:pPr>
      <w:rPr>
        <w:rFonts w:hint="default"/>
      </w:rPr>
    </w:lvl>
    <w:lvl w:ilvl="1" w:tplc="E1949B68">
      <w:start w:val="4"/>
      <w:numFmt w:val="bullet"/>
      <w:lvlText w:val="-"/>
      <w:lvlJc w:val="left"/>
      <w:pPr>
        <w:ind w:left="1440" w:hanging="360"/>
      </w:pPr>
      <w:rPr>
        <w:rFonts w:ascii="Calibri" w:eastAsia="Times New Roman"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44015BC"/>
    <w:multiLevelType w:val="hybridMultilevel"/>
    <w:tmpl w:val="EAC63F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53C584F"/>
    <w:multiLevelType w:val="multilevel"/>
    <w:tmpl w:val="0409001F"/>
    <w:lvl w:ilvl="0">
      <w:start w:val="1"/>
      <w:numFmt w:val="decimal"/>
      <w:lvlText w:val="%1."/>
      <w:lvlJc w:val="left"/>
      <w:pPr>
        <w:ind w:left="5463"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8E77BC"/>
    <w:multiLevelType w:val="hybridMultilevel"/>
    <w:tmpl w:val="85E4E9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DE4B68"/>
    <w:multiLevelType w:val="hybridMultilevel"/>
    <w:tmpl w:val="12D85A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45C180F"/>
    <w:multiLevelType w:val="hybridMultilevel"/>
    <w:tmpl w:val="60168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71922E7"/>
    <w:multiLevelType w:val="hybridMultilevel"/>
    <w:tmpl w:val="E4505076"/>
    <w:lvl w:ilvl="0" w:tplc="10090001">
      <w:start w:val="1"/>
      <w:numFmt w:val="bullet"/>
      <w:lvlText w:val=""/>
      <w:lvlJc w:val="left"/>
      <w:pPr>
        <w:ind w:left="720" w:hanging="360"/>
      </w:pPr>
      <w:rPr>
        <w:rFonts w:ascii="Symbol" w:hAnsi="Symbol" w:hint="default"/>
      </w:rPr>
    </w:lvl>
    <w:lvl w:ilvl="1" w:tplc="AD4CC4A6">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B796CF8"/>
    <w:multiLevelType w:val="hybridMultilevel"/>
    <w:tmpl w:val="4E64AF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116498C"/>
    <w:multiLevelType w:val="hybridMultilevel"/>
    <w:tmpl w:val="73A859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D675629"/>
    <w:multiLevelType w:val="hybridMultilevel"/>
    <w:tmpl w:val="6D7243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41D01C5A"/>
    <w:multiLevelType w:val="hybridMultilevel"/>
    <w:tmpl w:val="B4D02F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4FE7A7F"/>
    <w:multiLevelType w:val="hybridMultilevel"/>
    <w:tmpl w:val="5A54DA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C3671E9"/>
    <w:multiLevelType w:val="hybridMultilevel"/>
    <w:tmpl w:val="8E4A18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FDC7DD5"/>
    <w:multiLevelType w:val="hybridMultilevel"/>
    <w:tmpl w:val="3F6442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2135E3E"/>
    <w:multiLevelType w:val="hybridMultilevel"/>
    <w:tmpl w:val="152EF6B6"/>
    <w:lvl w:ilvl="0" w:tplc="7DD242B8">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44F14F5"/>
    <w:multiLevelType w:val="hybridMultilevel"/>
    <w:tmpl w:val="4E6E3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65707D"/>
    <w:multiLevelType w:val="hybridMultilevel"/>
    <w:tmpl w:val="77B4B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5BD0BD4"/>
    <w:multiLevelType w:val="hybridMultilevel"/>
    <w:tmpl w:val="FFE46A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15:restartNumberingAfterBreak="0">
    <w:nsid w:val="58A1744A"/>
    <w:multiLevelType w:val="hybridMultilevel"/>
    <w:tmpl w:val="3B1AAA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DC0F52"/>
    <w:multiLevelType w:val="hybridMultilevel"/>
    <w:tmpl w:val="D13A49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D0974F6"/>
    <w:multiLevelType w:val="hybridMultilevel"/>
    <w:tmpl w:val="9C3AE4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FBF7BCB"/>
    <w:multiLevelType w:val="hybridMultilevel"/>
    <w:tmpl w:val="01FEC3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50616D"/>
    <w:multiLevelType w:val="hybridMultilevel"/>
    <w:tmpl w:val="D2DE42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A550A7C"/>
    <w:multiLevelType w:val="hybridMultilevel"/>
    <w:tmpl w:val="B1F0D4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B086575"/>
    <w:multiLevelType w:val="hybridMultilevel"/>
    <w:tmpl w:val="410861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E943520"/>
    <w:multiLevelType w:val="hybridMultilevel"/>
    <w:tmpl w:val="B58C3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138597655">
    <w:abstractNumId w:val="15"/>
  </w:num>
  <w:num w:numId="2" w16cid:durableId="554777548">
    <w:abstractNumId w:val="7"/>
  </w:num>
  <w:num w:numId="3" w16cid:durableId="475998051">
    <w:abstractNumId w:val="19"/>
  </w:num>
  <w:num w:numId="4" w16cid:durableId="421875408">
    <w:abstractNumId w:val="14"/>
  </w:num>
  <w:num w:numId="5" w16cid:durableId="1435437642">
    <w:abstractNumId w:val="14"/>
  </w:num>
  <w:num w:numId="6" w16cid:durableId="412628228">
    <w:abstractNumId w:val="4"/>
  </w:num>
  <w:num w:numId="7" w16cid:durableId="1590116056">
    <w:abstractNumId w:val="5"/>
  </w:num>
  <w:num w:numId="8" w16cid:durableId="1632857267">
    <w:abstractNumId w:val="27"/>
  </w:num>
  <w:num w:numId="9" w16cid:durableId="775291745">
    <w:abstractNumId w:val="18"/>
  </w:num>
  <w:num w:numId="10" w16cid:durableId="802381169">
    <w:abstractNumId w:val="0"/>
  </w:num>
  <w:num w:numId="11" w16cid:durableId="1084108759">
    <w:abstractNumId w:val="3"/>
  </w:num>
  <w:num w:numId="12" w16cid:durableId="1332758607">
    <w:abstractNumId w:val="21"/>
  </w:num>
  <w:num w:numId="13" w16cid:durableId="1663510525">
    <w:abstractNumId w:val="20"/>
  </w:num>
  <w:num w:numId="14" w16cid:durableId="22757682">
    <w:abstractNumId w:val="17"/>
  </w:num>
  <w:num w:numId="15" w16cid:durableId="787624337">
    <w:abstractNumId w:val="16"/>
  </w:num>
  <w:num w:numId="16" w16cid:durableId="50006535">
    <w:abstractNumId w:val="25"/>
  </w:num>
  <w:num w:numId="17" w16cid:durableId="1905530836">
    <w:abstractNumId w:val="23"/>
  </w:num>
  <w:num w:numId="18" w16cid:durableId="947585700">
    <w:abstractNumId w:val="1"/>
  </w:num>
  <w:num w:numId="19" w16cid:durableId="565727438">
    <w:abstractNumId w:val="12"/>
  </w:num>
  <w:num w:numId="20" w16cid:durableId="2075158129">
    <w:abstractNumId w:val="24"/>
  </w:num>
  <w:num w:numId="21" w16cid:durableId="1186484154">
    <w:abstractNumId w:val="26"/>
  </w:num>
  <w:num w:numId="22" w16cid:durableId="741946332">
    <w:abstractNumId w:val="13"/>
  </w:num>
  <w:num w:numId="23" w16cid:durableId="1745685735">
    <w:abstractNumId w:val="10"/>
  </w:num>
  <w:num w:numId="24" w16cid:durableId="697269422">
    <w:abstractNumId w:val="30"/>
  </w:num>
  <w:num w:numId="25" w16cid:durableId="1367634794">
    <w:abstractNumId w:val="28"/>
  </w:num>
  <w:num w:numId="26" w16cid:durableId="1045133008">
    <w:abstractNumId w:val="29"/>
  </w:num>
  <w:num w:numId="27" w16cid:durableId="1474447990">
    <w:abstractNumId w:val="22"/>
  </w:num>
  <w:num w:numId="28" w16cid:durableId="32385750">
    <w:abstractNumId w:val="2"/>
  </w:num>
  <w:num w:numId="29" w16cid:durableId="1054351108">
    <w:abstractNumId w:val="9"/>
  </w:num>
  <w:num w:numId="30" w16cid:durableId="698506256">
    <w:abstractNumId w:val="11"/>
  </w:num>
  <w:num w:numId="31" w16cid:durableId="1607611242">
    <w:abstractNumId w:val="8"/>
  </w:num>
  <w:num w:numId="32" w16cid:durableId="51068315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unnu vrma">
    <w15:presenceInfo w15:providerId="Windows Live" w15:userId="67d6c387891e75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969"/>
    <w:rsid w:val="00002B53"/>
    <w:rsid w:val="0001082F"/>
    <w:rsid w:val="00033C5C"/>
    <w:rsid w:val="00035FAC"/>
    <w:rsid w:val="00042188"/>
    <w:rsid w:val="00057740"/>
    <w:rsid w:val="00062CA7"/>
    <w:rsid w:val="000E1EC9"/>
    <w:rsid w:val="000F6529"/>
    <w:rsid w:val="00114641"/>
    <w:rsid w:val="0012722B"/>
    <w:rsid w:val="00171D8A"/>
    <w:rsid w:val="0018100E"/>
    <w:rsid w:val="001930BB"/>
    <w:rsid w:val="001A0E5F"/>
    <w:rsid w:val="001D4AA7"/>
    <w:rsid w:val="00203D9E"/>
    <w:rsid w:val="002335E6"/>
    <w:rsid w:val="002642A0"/>
    <w:rsid w:val="00286906"/>
    <w:rsid w:val="00286C21"/>
    <w:rsid w:val="002B500B"/>
    <w:rsid w:val="002D5A47"/>
    <w:rsid w:val="002E126A"/>
    <w:rsid w:val="002F685D"/>
    <w:rsid w:val="00324E5E"/>
    <w:rsid w:val="00325217"/>
    <w:rsid w:val="00325C92"/>
    <w:rsid w:val="00342CAE"/>
    <w:rsid w:val="0036044C"/>
    <w:rsid w:val="00361C9C"/>
    <w:rsid w:val="0037365E"/>
    <w:rsid w:val="0038491A"/>
    <w:rsid w:val="00392890"/>
    <w:rsid w:val="00396AE6"/>
    <w:rsid w:val="003A01D6"/>
    <w:rsid w:val="003B20B0"/>
    <w:rsid w:val="00401747"/>
    <w:rsid w:val="0041362D"/>
    <w:rsid w:val="0043549E"/>
    <w:rsid w:val="00454F0E"/>
    <w:rsid w:val="00495C6D"/>
    <w:rsid w:val="004B6CF8"/>
    <w:rsid w:val="004B6CFB"/>
    <w:rsid w:val="004E13C6"/>
    <w:rsid w:val="004F60CD"/>
    <w:rsid w:val="005118FA"/>
    <w:rsid w:val="00512FD8"/>
    <w:rsid w:val="005135CD"/>
    <w:rsid w:val="005253DA"/>
    <w:rsid w:val="00531E8B"/>
    <w:rsid w:val="00533231"/>
    <w:rsid w:val="00552AD5"/>
    <w:rsid w:val="0057380A"/>
    <w:rsid w:val="00594954"/>
    <w:rsid w:val="005A5FE0"/>
    <w:rsid w:val="005B3B9A"/>
    <w:rsid w:val="0060518B"/>
    <w:rsid w:val="00620785"/>
    <w:rsid w:val="006234F3"/>
    <w:rsid w:val="006510D4"/>
    <w:rsid w:val="006B0504"/>
    <w:rsid w:val="006B5EBB"/>
    <w:rsid w:val="006D3170"/>
    <w:rsid w:val="006D4B63"/>
    <w:rsid w:val="006E347F"/>
    <w:rsid w:val="00730A58"/>
    <w:rsid w:val="007501EA"/>
    <w:rsid w:val="007642F7"/>
    <w:rsid w:val="00767129"/>
    <w:rsid w:val="00776F85"/>
    <w:rsid w:val="007907D5"/>
    <w:rsid w:val="00795595"/>
    <w:rsid w:val="007A45A0"/>
    <w:rsid w:val="007E6146"/>
    <w:rsid w:val="007F2963"/>
    <w:rsid w:val="00816651"/>
    <w:rsid w:val="0082129B"/>
    <w:rsid w:val="00830E79"/>
    <w:rsid w:val="0083771A"/>
    <w:rsid w:val="008515AA"/>
    <w:rsid w:val="00854DFA"/>
    <w:rsid w:val="00856A12"/>
    <w:rsid w:val="00865A29"/>
    <w:rsid w:val="0086731A"/>
    <w:rsid w:val="00871C35"/>
    <w:rsid w:val="00874E16"/>
    <w:rsid w:val="00896408"/>
    <w:rsid w:val="008A0D1B"/>
    <w:rsid w:val="008B4786"/>
    <w:rsid w:val="008D5DD9"/>
    <w:rsid w:val="008E2923"/>
    <w:rsid w:val="009035A1"/>
    <w:rsid w:val="009256A0"/>
    <w:rsid w:val="00937652"/>
    <w:rsid w:val="00942118"/>
    <w:rsid w:val="00980F3B"/>
    <w:rsid w:val="00984AB5"/>
    <w:rsid w:val="00986C85"/>
    <w:rsid w:val="009B52D7"/>
    <w:rsid w:val="009B5F24"/>
    <w:rsid w:val="009C7898"/>
    <w:rsid w:val="009D363C"/>
    <w:rsid w:val="009D4334"/>
    <w:rsid w:val="009D6511"/>
    <w:rsid w:val="009E17F5"/>
    <w:rsid w:val="009E3734"/>
    <w:rsid w:val="009F3823"/>
    <w:rsid w:val="00A346AF"/>
    <w:rsid w:val="00A422BE"/>
    <w:rsid w:val="00A52C96"/>
    <w:rsid w:val="00A83B51"/>
    <w:rsid w:val="00A86191"/>
    <w:rsid w:val="00A87144"/>
    <w:rsid w:val="00AB32FC"/>
    <w:rsid w:val="00AC6797"/>
    <w:rsid w:val="00AF3B6F"/>
    <w:rsid w:val="00B00D6C"/>
    <w:rsid w:val="00B308B9"/>
    <w:rsid w:val="00B31D4D"/>
    <w:rsid w:val="00B46A47"/>
    <w:rsid w:val="00B500BD"/>
    <w:rsid w:val="00B86469"/>
    <w:rsid w:val="00BA08C7"/>
    <w:rsid w:val="00BB7760"/>
    <w:rsid w:val="00BC3ED0"/>
    <w:rsid w:val="00BD2D0F"/>
    <w:rsid w:val="00C24036"/>
    <w:rsid w:val="00C27B86"/>
    <w:rsid w:val="00C45E1A"/>
    <w:rsid w:val="00C50A22"/>
    <w:rsid w:val="00C56B9B"/>
    <w:rsid w:val="00C72302"/>
    <w:rsid w:val="00C904FB"/>
    <w:rsid w:val="00CA0312"/>
    <w:rsid w:val="00CB0B76"/>
    <w:rsid w:val="00CB18E6"/>
    <w:rsid w:val="00CB345D"/>
    <w:rsid w:val="00CE0456"/>
    <w:rsid w:val="00CF37AA"/>
    <w:rsid w:val="00D02F55"/>
    <w:rsid w:val="00D1157C"/>
    <w:rsid w:val="00D17044"/>
    <w:rsid w:val="00D253DE"/>
    <w:rsid w:val="00D346CD"/>
    <w:rsid w:val="00D70C8E"/>
    <w:rsid w:val="00D73D85"/>
    <w:rsid w:val="00D8676F"/>
    <w:rsid w:val="00D87AEF"/>
    <w:rsid w:val="00D9310F"/>
    <w:rsid w:val="00DB33D8"/>
    <w:rsid w:val="00DC7919"/>
    <w:rsid w:val="00DD6E3D"/>
    <w:rsid w:val="00DD7641"/>
    <w:rsid w:val="00DD7B0E"/>
    <w:rsid w:val="00DE2275"/>
    <w:rsid w:val="00DF3443"/>
    <w:rsid w:val="00E0013A"/>
    <w:rsid w:val="00E71F36"/>
    <w:rsid w:val="00E95680"/>
    <w:rsid w:val="00EC75E0"/>
    <w:rsid w:val="00EE027D"/>
    <w:rsid w:val="00F02969"/>
    <w:rsid w:val="00F1084F"/>
    <w:rsid w:val="00F13EB6"/>
    <w:rsid w:val="00F21BB8"/>
    <w:rsid w:val="00F70C6A"/>
    <w:rsid w:val="00F74A3D"/>
    <w:rsid w:val="00F935FA"/>
    <w:rsid w:val="00F960D3"/>
    <w:rsid w:val="00FA5487"/>
    <w:rsid w:val="00FC5B35"/>
    <w:rsid w:val="00FC7384"/>
    <w:rsid w:val="00FD0E6E"/>
    <w:rsid w:val="00FD47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15F71"/>
  <w15:chartTrackingRefBased/>
  <w15:docId w15:val="{2F60B9FA-2E1B-48BC-A54A-81D52E5A7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969"/>
    <w:rPr>
      <w:kern w:val="0"/>
      <w:lang w:val="en-US"/>
      <w14:ligatures w14:val="none"/>
    </w:rPr>
  </w:style>
  <w:style w:type="paragraph" w:styleId="Heading1">
    <w:name w:val="heading 1"/>
    <w:basedOn w:val="Normal"/>
    <w:next w:val="Normal"/>
    <w:link w:val="Heading1Char"/>
    <w:uiPriority w:val="9"/>
    <w:qFormat/>
    <w:rsid w:val="00C50A22"/>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C50A2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F029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029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29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29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29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29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29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A22"/>
    <w:rPr>
      <w:rFonts w:asciiTheme="majorHAnsi" w:eastAsiaTheme="majorEastAsia" w:hAnsiTheme="majorHAnsi" w:cstheme="majorBidi"/>
      <w:color w:val="2F5496" w:themeColor="accent1" w:themeShade="BF"/>
      <w:sz w:val="40"/>
      <w:szCs w:val="32"/>
    </w:rPr>
  </w:style>
  <w:style w:type="character" w:customStyle="1" w:styleId="Heading2Char">
    <w:name w:val="Heading 2 Char"/>
    <w:basedOn w:val="DefaultParagraphFont"/>
    <w:link w:val="Heading2"/>
    <w:uiPriority w:val="9"/>
    <w:rsid w:val="00C50A22"/>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F02969"/>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rsid w:val="00F02969"/>
    <w:rPr>
      <w:rFonts w:eastAsiaTheme="majorEastAsia" w:cstheme="majorBidi"/>
      <w:i/>
      <w:iCs/>
      <w:color w:val="2F5496" w:themeColor="accent1" w:themeShade="BF"/>
      <w:kern w:val="0"/>
      <w:sz w:val="24"/>
      <w14:ligatures w14:val="none"/>
    </w:rPr>
  </w:style>
  <w:style w:type="character" w:customStyle="1" w:styleId="Heading5Char">
    <w:name w:val="Heading 5 Char"/>
    <w:basedOn w:val="DefaultParagraphFont"/>
    <w:link w:val="Heading5"/>
    <w:uiPriority w:val="9"/>
    <w:semiHidden/>
    <w:rsid w:val="00F02969"/>
    <w:rPr>
      <w:rFonts w:eastAsiaTheme="majorEastAsia"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F02969"/>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F02969"/>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F02969"/>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F02969"/>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F02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2969"/>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F029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2969"/>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F02969"/>
    <w:pPr>
      <w:spacing w:before="160"/>
      <w:jc w:val="center"/>
    </w:pPr>
    <w:rPr>
      <w:i/>
      <w:iCs/>
      <w:color w:val="404040" w:themeColor="text1" w:themeTint="BF"/>
    </w:rPr>
  </w:style>
  <w:style w:type="character" w:customStyle="1" w:styleId="QuoteChar">
    <w:name w:val="Quote Char"/>
    <w:basedOn w:val="DefaultParagraphFont"/>
    <w:link w:val="Quote"/>
    <w:uiPriority w:val="29"/>
    <w:rsid w:val="00F02969"/>
    <w:rPr>
      <w:i/>
      <w:iCs/>
      <w:color w:val="404040" w:themeColor="text1" w:themeTint="BF"/>
      <w:kern w:val="0"/>
      <w:sz w:val="24"/>
      <w14:ligatures w14:val="none"/>
    </w:rPr>
  </w:style>
  <w:style w:type="paragraph" w:styleId="ListParagraph">
    <w:name w:val="List Paragraph"/>
    <w:basedOn w:val="Normal"/>
    <w:uiPriority w:val="34"/>
    <w:qFormat/>
    <w:rsid w:val="00F02969"/>
    <w:pPr>
      <w:ind w:left="720"/>
      <w:contextualSpacing/>
    </w:pPr>
  </w:style>
  <w:style w:type="character" w:styleId="IntenseEmphasis">
    <w:name w:val="Intense Emphasis"/>
    <w:basedOn w:val="DefaultParagraphFont"/>
    <w:uiPriority w:val="21"/>
    <w:qFormat/>
    <w:rsid w:val="00F02969"/>
    <w:rPr>
      <w:i/>
      <w:iCs/>
      <w:color w:val="2F5496" w:themeColor="accent1" w:themeShade="BF"/>
    </w:rPr>
  </w:style>
  <w:style w:type="paragraph" w:styleId="IntenseQuote">
    <w:name w:val="Intense Quote"/>
    <w:basedOn w:val="Normal"/>
    <w:next w:val="Normal"/>
    <w:link w:val="IntenseQuoteChar"/>
    <w:uiPriority w:val="30"/>
    <w:qFormat/>
    <w:rsid w:val="00F029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2969"/>
    <w:rPr>
      <w:i/>
      <w:iCs/>
      <w:color w:val="2F5496" w:themeColor="accent1" w:themeShade="BF"/>
      <w:kern w:val="0"/>
      <w:sz w:val="24"/>
      <w14:ligatures w14:val="none"/>
    </w:rPr>
  </w:style>
  <w:style w:type="character" w:styleId="IntenseReference">
    <w:name w:val="Intense Reference"/>
    <w:basedOn w:val="DefaultParagraphFont"/>
    <w:uiPriority w:val="32"/>
    <w:qFormat/>
    <w:rsid w:val="00F02969"/>
    <w:rPr>
      <w:b/>
      <w:bCs/>
      <w:smallCaps/>
      <w:color w:val="2F5496" w:themeColor="accent1" w:themeShade="BF"/>
      <w:spacing w:val="5"/>
    </w:rPr>
  </w:style>
  <w:style w:type="paragraph" w:styleId="NoSpacing">
    <w:name w:val="No Spacing"/>
    <w:link w:val="NoSpacingChar"/>
    <w:uiPriority w:val="1"/>
    <w:qFormat/>
    <w:rsid w:val="00F0296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02969"/>
    <w:rPr>
      <w:rFonts w:eastAsiaTheme="minorEastAsia"/>
      <w:kern w:val="0"/>
      <w:lang w:val="en-US"/>
      <w14:ligatures w14:val="none"/>
    </w:rPr>
  </w:style>
  <w:style w:type="paragraph" w:styleId="TOCHeading">
    <w:name w:val="TOC Heading"/>
    <w:basedOn w:val="Heading1"/>
    <w:next w:val="Normal"/>
    <w:uiPriority w:val="39"/>
    <w:unhideWhenUsed/>
    <w:qFormat/>
    <w:rsid w:val="00F02969"/>
    <w:pPr>
      <w:outlineLvl w:val="9"/>
    </w:pPr>
    <w:rPr>
      <w:sz w:val="32"/>
    </w:rPr>
  </w:style>
  <w:style w:type="paragraph" w:styleId="Header">
    <w:name w:val="header"/>
    <w:basedOn w:val="Normal"/>
    <w:link w:val="HeaderChar"/>
    <w:uiPriority w:val="99"/>
    <w:unhideWhenUsed/>
    <w:rsid w:val="00F02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969"/>
    <w:rPr>
      <w:kern w:val="0"/>
      <w:lang w:val="en-US"/>
      <w14:ligatures w14:val="none"/>
    </w:rPr>
  </w:style>
  <w:style w:type="paragraph" w:styleId="Footer">
    <w:name w:val="footer"/>
    <w:basedOn w:val="Normal"/>
    <w:link w:val="FooterChar"/>
    <w:uiPriority w:val="99"/>
    <w:unhideWhenUsed/>
    <w:rsid w:val="00F02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969"/>
    <w:rPr>
      <w:kern w:val="0"/>
      <w:lang w:val="en-US"/>
      <w14:ligatures w14:val="none"/>
    </w:rPr>
  </w:style>
  <w:style w:type="paragraph" w:styleId="TOC1">
    <w:name w:val="toc 1"/>
    <w:basedOn w:val="Normal"/>
    <w:next w:val="Normal"/>
    <w:autoRedefine/>
    <w:uiPriority w:val="39"/>
    <w:unhideWhenUsed/>
    <w:rsid w:val="00984AB5"/>
    <w:pPr>
      <w:spacing w:after="100"/>
    </w:pPr>
  </w:style>
  <w:style w:type="paragraph" w:styleId="TOC2">
    <w:name w:val="toc 2"/>
    <w:basedOn w:val="Normal"/>
    <w:next w:val="Normal"/>
    <w:autoRedefine/>
    <w:uiPriority w:val="39"/>
    <w:unhideWhenUsed/>
    <w:rsid w:val="00984AB5"/>
    <w:pPr>
      <w:spacing w:after="100"/>
      <w:ind w:left="220"/>
    </w:pPr>
  </w:style>
  <w:style w:type="character" w:styleId="Hyperlink">
    <w:name w:val="Hyperlink"/>
    <w:basedOn w:val="DefaultParagraphFont"/>
    <w:uiPriority w:val="99"/>
    <w:unhideWhenUsed/>
    <w:rsid w:val="00984AB5"/>
    <w:rPr>
      <w:color w:val="0563C1" w:themeColor="hyperlink"/>
      <w:u w:val="single"/>
    </w:rPr>
  </w:style>
  <w:style w:type="paragraph" w:styleId="NormalWeb">
    <w:name w:val="Normal (Web)"/>
    <w:basedOn w:val="Normal"/>
    <w:uiPriority w:val="99"/>
    <w:unhideWhenUsed/>
    <w:rsid w:val="00CA0312"/>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TOC3">
    <w:name w:val="toc 3"/>
    <w:basedOn w:val="Normal"/>
    <w:next w:val="Normal"/>
    <w:autoRedefine/>
    <w:uiPriority w:val="39"/>
    <w:unhideWhenUsed/>
    <w:rsid w:val="007501EA"/>
    <w:pPr>
      <w:spacing w:after="100"/>
      <w:ind w:left="440"/>
    </w:pPr>
  </w:style>
  <w:style w:type="character" w:styleId="UnresolvedMention">
    <w:name w:val="Unresolved Mention"/>
    <w:basedOn w:val="DefaultParagraphFont"/>
    <w:uiPriority w:val="99"/>
    <w:semiHidden/>
    <w:unhideWhenUsed/>
    <w:rsid w:val="00DD7B0E"/>
    <w:rPr>
      <w:color w:val="605E5C"/>
      <w:shd w:val="clear" w:color="auto" w:fill="E1DFDD"/>
    </w:rPr>
  </w:style>
  <w:style w:type="paragraph" w:styleId="Revision">
    <w:name w:val="Revision"/>
    <w:hidden/>
    <w:uiPriority w:val="99"/>
    <w:semiHidden/>
    <w:rsid w:val="008A0D1B"/>
    <w:pPr>
      <w:spacing w:after="0" w:line="240" w:lineRule="auto"/>
    </w:pPr>
    <w:rPr>
      <w:kern w:val="0"/>
      <w:lang w:val="en-US"/>
      <w14:ligatures w14:val="none"/>
    </w:rPr>
  </w:style>
  <w:style w:type="paragraph" w:styleId="Caption">
    <w:name w:val="caption"/>
    <w:basedOn w:val="Normal"/>
    <w:next w:val="Normal"/>
    <w:uiPriority w:val="35"/>
    <w:unhideWhenUsed/>
    <w:qFormat/>
    <w:rsid w:val="005118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642A0"/>
    <w:pPr>
      <w:spacing w:after="0"/>
      <w:ind w:left="440" w:hanging="440"/>
    </w:pPr>
    <w:rPr>
      <w:rFonts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16">
      <w:bodyDiv w:val="1"/>
      <w:marLeft w:val="0"/>
      <w:marRight w:val="0"/>
      <w:marTop w:val="0"/>
      <w:marBottom w:val="0"/>
      <w:divBdr>
        <w:top w:val="none" w:sz="0" w:space="0" w:color="auto"/>
        <w:left w:val="none" w:sz="0" w:space="0" w:color="auto"/>
        <w:bottom w:val="none" w:sz="0" w:space="0" w:color="auto"/>
        <w:right w:val="none" w:sz="0" w:space="0" w:color="auto"/>
      </w:divBdr>
    </w:div>
    <w:div w:id="18315941">
      <w:bodyDiv w:val="1"/>
      <w:marLeft w:val="0"/>
      <w:marRight w:val="0"/>
      <w:marTop w:val="0"/>
      <w:marBottom w:val="0"/>
      <w:divBdr>
        <w:top w:val="none" w:sz="0" w:space="0" w:color="auto"/>
        <w:left w:val="none" w:sz="0" w:space="0" w:color="auto"/>
        <w:bottom w:val="none" w:sz="0" w:space="0" w:color="auto"/>
        <w:right w:val="none" w:sz="0" w:space="0" w:color="auto"/>
      </w:divBdr>
    </w:div>
    <w:div w:id="33503265">
      <w:bodyDiv w:val="1"/>
      <w:marLeft w:val="0"/>
      <w:marRight w:val="0"/>
      <w:marTop w:val="0"/>
      <w:marBottom w:val="0"/>
      <w:divBdr>
        <w:top w:val="none" w:sz="0" w:space="0" w:color="auto"/>
        <w:left w:val="none" w:sz="0" w:space="0" w:color="auto"/>
        <w:bottom w:val="none" w:sz="0" w:space="0" w:color="auto"/>
        <w:right w:val="none" w:sz="0" w:space="0" w:color="auto"/>
      </w:divBdr>
    </w:div>
    <w:div w:id="70320473">
      <w:bodyDiv w:val="1"/>
      <w:marLeft w:val="0"/>
      <w:marRight w:val="0"/>
      <w:marTop w:val="0"/>
      <w:marBottom w:val="0"/>
      <w:divBdr>
        <w:top w:val="none" w:sz="0" w:space="0" w:color="auto"/>
        <w:left w:val="none" w:sz="0" w:space="0" w:color="auto"/>
        <w:bottom w:val="none" w:sz="0" w:space="0" w:color="auto"/>
        <w:right w:val="none" w:sz="0" w:space="0" w:color="auto"/>
      </w:divBdr>
    </w:div>
    <w:div w:id="88434450">
      <w:bodyDiv w:val="1"/>
      <w:marLeft w:val="0"/>
      <w:marRight w:val="0"/>
      <w:marTop w:val="0"/>
      <w:marBottom w:val="0"/>
      <w:divBdr>
        <w:top w:val="none" w:sz="0" w:space="0" w:color="auto"/>
        <w:left w:val="none" w:sz="0" w:space="0" w:color="auto"/>
        <w:bottom w:val="none" w:sz="0" w:space="0" w:color="auto"/>
        <w:right w:val="none" w:sz="0" w:space="0" w:color="auto"/>
      </w:divBdr>
    </w:div>
    <w:div w:id="113444513">
      <w:bodyDiv w:val="1"/>
      <w:marLeft w:val="0"/>
      <w:marRight w:val="0"/>
      <w:marTop w:val="0"/>
      <w:marBottom w:val="0"/>
      <w:divBdr>
        <w:top w:val="none" w:sz="0" w:space="0" w:color="auto"/>
        <w:left w:val="none" w:sz="0" w:space="0" w:color="auto"/>
        <w:bottom w:val="none" w:sz="0" w:space="0" w:color="auto"/>
        <w:right w:val="none" w:sz="0" w:space="0" w:color="auto"/>
      </w:divBdr>
    </w:div>
    <w:div w:id="113524359">
      <w:bodyDiv w:val="1"/>
      <w:marLeft w:val="0"/>
      <w:marRight w:val="0"/>
      <w:marTop w:val="0"/>
      <w:marBottom w:val="0"/>
      <w:divBdr>
        <w:top w:val="none" w:sz="0" w:space="0" w:color="auto"/>
        <w:left w:val="none" w:sz="0" w:space="0" w:color="auto"/>
        <w:bottom w:val="none" w:sz="0" w:space="0" w:color="auto"/>
        <w:right w:val="none" w:sz="0" w:space="0" w:color="auto"/>
      </w:divBdr>
    </w:div>
    <w:div w:id="119958801">
      <w:bodyDiv w:val="1"/>
      <w:marLeft w:val="0"/>
      <w:marRight w:val="0"/>
      <w:marTop w:val="0"/>
      <w:marBottom w:val="0"/>
      <w:divBdr>
        <w:top w:val="none" w:sz="0" w:space="0" w:color="auto"/>
        <w:left w:val="none" w:sz="0" w:space="0" w:color="auto"/>
        <w:bottom w:val="none" w:sz="0" w:space="0" w:color="auto"/>
        <w:right w:val="none" w:sz="0" w:space="0" w:color="auto"/>
      </w:divBdr>
    </w:div>
    <w:div w:id="129131018">
      <w:bodyDiv w:val="1"/>
      <w:marLeft w:val="0"/>
      <w:marRight w:val="0"/>
      <w:marTop w:val="0"/>
      <w:marBottom w:val="0"/>
      <w:divBdr>
        <w:top w:val="none" w:sz="0" w:space="0" w:color="auto"/>
        <w:left w:val="none" w:sz="0" w:space="0" w:color="auto"/>
        <w:bottom w:val="none" w:sz="0" w:space="0" w:color="auto"/>
        <w:right w:val="none" w:sz="0" w:space="0" w:color="auto"/>
      </w:divBdr>
      <w:divsChild>
        <w:div w:id="1677464283">
          <w:marLeft w:val="0"/>
          <w:marRight w:val="0"/>
          <w:marTop w:val="0"/>
          <w:marBottom w:val="0"/>
          <w:divBdr>
            <w:top w:val="single" w:sz="2" w:space="0" w:color="E3E3E3"/>
            <w:left w:val="single" w:sz="2" w:space="0" w:color="E3E3E3"/>
            <w:bottom w:val="single" w:sz="2" w:space="0" w:color="E3E3E3"/>
            <w:right w:val="single" w:sz="2" w:space="0" w:color="E3E3E3"/>
          </w:divBdr>
          <w:divsChild>
            <w:div w:id="1943297403">
              <w:marLeft w:val="0"/>
              <w:marRight w:val="0"/>
              <w:marTop w:val="0"/>
              <w:marBottom w:val="0"/>
              <w:divBdr>
                <w:top w:val="single" w:sz="2" w:space="0" w:color="E3E3E3"/>
                <w:left w:val="single" w:sz="2" w:space="0" w:color="E3E3E3"/>
                <w:bottom w:val="single" w:sz="2" w:space="0" w:color="E3E3E3"/>
                <w:right w:val="single" w:sz="2" w:space="0" w:color="E3E3E3"/>
              </w:divBdr>
              <w:divsChild>
                <w:div w:id="272447371">
                  <w:marLeft w:val="0"/>
                  <w:marRight w:val="0"/>
                  <w:marTop w:val="0"/>
                  <w:marBottom w:val="0"/>
                  <w:divBdr>
                    <w:top w:val="single" w:sz="2" w:space="0" w:color="E3E3E3"/>
                    <w:left w:val="single" w:sz="2" w:space="0" w:color="E3E3E3"/>
                    <w:bottom w:val="single" w:sz="2" w:space="0" w:color="E3E3E3"/>
                    <w:right w:val="single" w:sz="2" w:space="0" w:color="E3E3E3"/>
                  </w:divBdr>
                  <w:divsChild>
                    <w:div w:id="417601047">
                      <w:marLeft w:val="0"/>
                      <w:marRight w:val="0"/>
                      <w:marTop w:val="0"/>
                      <w:marBottom w:val="0"/>
                      <w:divBdr>
                        <w:top w:val="single" w:sz="2" w:space="0" w:color="E3E3E3"/>
                        <w:left w:val="single" w:sz="2" w:space="0" w:color="E3E3E3"/>
                        <w:bottom w:val="single" w:sz="2" w:space="0" w:color="E3E3E3"/>
                        <w:right w:val="single" w:sz="2" w:space="0" w:color="E3E3E3"/>
                      </w:divBdr>
                      <w:divsChild>
                        <w:div w:id="1065883530">
                          <w:marLeft w:val="0"/>
                          <w:marRight w:val="0"/>
                          <w:marTop w:val="0"/>
                          <w:marBottom w:val="0"/>
                          <w:divBdr>
                            <w:top w:val="single" w:sz="2" w:space="0" w:color="E3E3E3"/>
                            <w:left w:val="single" w:sz="2" w:space="0" w:color="E3E3E3"/>
                            <w:bottom w:val="single" w:sz="2" w:space="0" w:color="E3E3E3"/>
                            <w:right w:val="single" w:sz="2" w:space="0" w:color="E3E3E3"/>
                          </w:divBdr>
                          <w:divsChild>
                            <w:div w:id="2083676612">
                              <w:marLeft w:val="0"/>
                              <w:marRight w:val="0"/>
                              <w:marTop w:val="0"/>
                              <w:marBottom w:val="0"/>
                              <w:divBdr>
                                <w:top w:val="single" w:sz="2" w:space="0" w:color="E3E3E3"/>
                                <w:left w:val="single" w:sz="2" w:space="0" w:color="E3E3E3"/>
                                <w:bottom w:val="single" w:sz="2" w:space="0" w:color="E3E3E3"/>
                                <w:right w:val="single" w:sz="2" w:space="0" w:color="E3E3E3"/>
                              </w:divBdr>
                              <w:divsChild>
                                <w:div w:id="815803562">
                                  <w:marLeft w:val="0"/>
                                  <w:marRight w:val="0"/>
                                  <w:marTop w:val="100"/>
                                  <w:marBottom w:val="100"/>
                                  <w:divBdr>
                                    <w:top w:val="single" w:sz="2" w:space="0" w:color="E3E3E3"/>
                                    <w:left w:val="single" w:sz="2" w:space="0" w:color="E3E3E3"/>
                                    <w:bottom w:val="single" w:sz="2" w:space="0" w:color="E3E3E3"/>
                                    <w:right w:val="single" w:sz="2" w:space="0" w:color="E3E3E3"/>
                                  </w:divBdr>
                                  <w:divsChild>
                                    <w:div w:id="1451169164">
                                      <w:marLeft w:val="0"/>
                                      <w:marRight w:val="0"/>
                                      <w:marTop w:val="0"/>
                                      <w:marBottom w:val="0"/>
                                      <w:divBdr>
                                        <w:top w:val="single" w:sz="2" w:space="0" w:color="E3E3E3"/>
                                        <w:left w:val="single" w:sz="2" w:space="0" w:color="E3E3E3"/>
                                        <w:bottom w:val="single" w:sz="2" w:space="0" w:color="E3E3E3"/>
                                        <w:right w:val="single" w:sz="2" w:space="0" w:color="E3E3E3"/>
                                      </w:divBdr>
                                      <w:divsChild>
                                        <w:div w:id="1962875901">
                                          <w:marLeft w:val="0"/>
                                          <w:marRight w:val="0"/>
                                          <w:marTop w:val="0"/>
                                          <w:marBottom w:val="0"/>
                                          <w:divBdr>
                                            <w:top w:val="single" w:sz="2" w:space="0" w:color="E3E3E3"/>
                                            <w:left w:val="single" w:sz="2" w:space="0" w:color="E3E3E3"/>
                                            <w:bottom w:val="single" w:sz="2" w:space="0" w:color="E3E3E3"/>
                                            <w:right w:val="single" w:sz="2" w:space="0" w:color="E3E3E3"/>
                                          </w:divBdr>
                                          <w:divsChild>
                                            <w:div w:id="1124731404">
                                              <w:marLeft w:val="0"/>
                                              <w:marRight w:val="0"/>
                                              <w:marTop w:val="0"/>
                                              <w:marBottom w:val="0"/>
                                              <w:divBdr>
                                                <w:top w:val="single" w:sz="2" w:space="0" w:color="E3E3E3"/>
                                                <w:left w:val="single" w:sz="2" w:space="0" w:color="E3E3E3"/>
                                                <w:bottom w:val="single" w:sz="2" w:space="0" w:color="E3E3E3"/>
                                                <w:right w:val="single" w:sz="2" w:space="0" w:color="E3E3E3"/>
                                              </w:divBdr>
                                              <w:divsChild>
                                                <w:div w:id="2068870054">
                                                  <w:marLeft w:val="0"/>
                                                  <w:marRight w:val="0"/>
                                                  <w:marTop w:val="0"/>
                                                  <w:marBottom w:val="0"/>
                                                  <w:divBdr>
                                                    <w:top w:val="single" w:sz="2" w:space="0" w:color="E3E3E3"/>
                                                    <w:left w:val="single" w:sz="2" w:space="0" w:color="E3E3E3"/>
                                                    <w:bottom w:val="single" w:sz="2" w:space="0" w:color="E3E3E3"/>
                                                    <w:right w:val="single" w:sz="2" w:space="0" w:color="E3E3E3"/>
                                                  </w:divBdr>
                                                  <w:divsChild>
                                                    <w:div w:id="1036543066">
                                                      <w:marLeft w:val="0"/>
                                                      <w:marRight w:val="0"/>
                                                      <w:marTop w:val="0"/>
                                                      <w:marBottom w:val="0"/>
                                                      <w:divBdr>
                                                        <w:top w:val="single" w:sz="2" w:space="0" w:color="E3E3E3"/>
                                                        <w:left w:val="single" w:sz="2" w:space="0" w:color="E3E3E3"/>
                                                        <w:bottom w:val="single" w:sz="2" w:space="0" w:color="E3E3E3"/>
                                                        <w:right w:val="single" w:sz="2" w:space="0" w:color="E3E3E3"/>
                                                      </w:divBdr>
                                                      <w:divsChild>
                                                        <w:div w:id="1021592759">
                                                          <w:marLeft w:val="0"/>
                                                          <w:marRight w:val="0"/>
                                                          <w:marTop w:val="0"/>
                                                          <w:marBottom w:val="0"/>
                                                          <w:divBdr>
                                                            <w:top w:val="single" w:sz="2" w:space="2" w:color="E3E3E3"/>
                                                            <w:left w:val="single" w:sz="2" w:space="0" w:color="E3E3E3"/>
                                                            <w:bottom w:val="single" w:sz="2" w:space="0" w:color="E3E3E3"/>
                                                            <w:right w:val="single" w:sz="2" w:space="0" w:color="E3E3E3"/>
                                                          </w:divBdr>
                                                          <w:divsChild>
                                                            <w:div w:id="2022851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774332">
          <w:marLeft w:val="0"/>
          <w:marRight w:val="0"/>
          <w:marTop w:val="0"/>
          <w:marBottom w:val="0"/>
          <w:divBdr>
            <w:top w:val="none" w:sz="0" w:space="0" w:color="auto"/>
            <w:left w:val="none" w:sz="0" w:space="0" w:color="auto"/>
            <w:bottom w:val="none" w:sz="0" w:space="0" w:color="auto"/>
            <w:right w:val="none" w:sz="0" w:space="0" w:color="auto"/>
          </w:divBdr>
          <w:divsChild>
            <w:div w:id="1431273451">
              <w:marLeft w:val="0"/>
              <w:marRight w:val="0"/>
              <w:marTop w:val="100"/>
              <w:marBottom w:val="100"/>
              <w:divBdr>
                <w:top w:val="single" w:sz="2" w:space="0" w:color="E3E3E3"/>
                <w:left w:val="single" w:sz="2" w:space="0" w:color="E3E3E3"/>
                <w:bottom w:val="single" w:sz="2" w:space="0" w:color="E3E3E3"/>
                <w:right w:val="single" w:sz="2" w:space="0" w:color="E3E3E3"/>
              </w:divBdr>
              <w:divsChild>
                <w:div w:id="766777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3501970">
      <w:bodyDiv w:val="1"/>
      <w:marLeft w:val="0"/>
      <w:marRight w:val="0"/>
      <w:marTop w:val="0"/>
      <w:marBottom w:val="0"/>
      <w:divBdr>
        <w:top w:val="none" w:sz="0" w:space="0" w:color="auto"/>
        <w:left w:val="none" w:sz="0" w:space="0" w:color="auto"/>
        <w:bottom w:val="none" w:sz="0" w:space="0" w:color="auto"/>
        <w:right w:val="none" w:sz="0" w:space="0" w:color="auto"/>
      </w:divBdr>
    </w:div>
    <w:div w:id="240604498">
      <w:bodyDiv w:val="1"/>
      <w:marLeft w:val="0"/>
      <w:marRight w:val="0"/>
      <w:marTop w:val="0"/>
      <w:marBottom w:val="0"/>
      <w:divBdr>
        <w:top w:val="none" w:sz="0" w:space="0" w:color="auto"/>
        <w:left w:val="none" w:sz="0" w:space="0" w:color="auto"/>
        <w:bottom w:val="none" w:sz="0" w:space="0" w:color="auto"/>
        <w:right w:val="none" w:sz="0" w:space="0" w:color="auto"/>
      </w:divBdr>
    </w:div>
    <w:div w:id="271402707">
      <w:bodyDiv w:val="1"/>
      <w:marLeft w:val="0"/>
      <w:marRight w:val="0"/>
      <w:marTop w:val="0"/>
      <w:marBottom w:val="0"/>
      <w:divBdr>
        <w:top w:val="none" w:sz="0" w:space="0" w:color="auto"/>
        <w:left w:val="none" w:sz="0" w:space="0" w:color="auto"/>
        <w:bottom w:val="none" w:sz="0" w:space="0" w:color="auto"/>
        <w:right w:val="none" w:sz="0" w:space="0" w:color="auto"/>
      </w:divBdr>
    </w:div>
    <w:div w:id="276328024">
      <w:bodyDiv w:val="1"/>
      <w:marLeft w:val="0"/>
      <w:marRight w:val="0"/>
      <w:marTop w:val="0"/>
      <w:marBottom w:val="0"/>
      <w:divBdr>
        <w:top w:val="none" w:sz="0" w:space="0" w:color="auto"/>
        <w:left w:val="none" w:sz="0" w:space="0" w:color="auto"/>
        <w:bottom w:val="none" w:sz="0" w:space="0" w:color="auto"/>
        <w:right w:val="none" w:sz="0" w:space="0" w:color="auto"/>
      </w:divBdr>
    </w:div>
    <w:div w:id="383258199">
      <w:bodyDiv w:val="1"/>
      <w:marLeft w:val="0"/>
      <w:marRight w:val="0"/>
      <w:marTop w:val="0"/>
      <w:marBottom w:val="0"/>
      <w:divBdr>
        <w:top w:val="none" w:sz="0" w:space="0" w:color="auto"/>
        <w:left w:val="none" w:sz="0" w:space="0" w:color="auto"/>
        <w:bottom w:val="none" w:sz="0" w:space="0" w:color="auto"/>
        <w:right w:val="none" w:sz="0" w:space="0" w:color="auto"/>
      </w:divBdr>
    </w:div>
    <w:div w:id="397364712">
      <w:bodyDiv w:val="1"/>
      <w:marLeft w:val="0"/>
      <w:marRight w:val="0"/>
      <w:marTop w:val="0"/>
      <w:marBottom w:val="0"/>
      <w:divBdr>
        <w:top w:val="none" w:sz="0" w:space="0" w:color="auto"/>
        <w:left w:val="none" w:sz="0" w:space="0" w:color="auto"/>
        <w:bottom w:val="none" w:sz="0" w:space="0" w:color="auto"/>
        <w:right w:val="none" w:sz="0" w:space="0" w:color="auto"/>
      </w:divBdr>
    </w:div>
    <w:div w:id="402726811">
      <w:bodyDiv w:val="1"/>
      <w:marLeft w:val="0"/>
      <w:marRight w:val="0"/>
      <w:marTop w:val="0"/>
      <w:marBottom w:val="0"/>
      <w:divBdr>
        <w:top w:val="none" w:sz="0" w:space="0" w:color="auto"/>
        <w:left w:val="none" w:sz="0" w:space="0" w:color="auto"/>
        <w:bottom w:val="none" w:sz="0" w:space="0" w:color="auto"/>
        <w:right w:val="none" w:sz="0" w:space="0" w:color="auto"/>
      </w:divBdr>
    </w:div>
    <w:div w:id="403375676">
      <w:bodyDiv w:val="1"/>
      <w:marLeft w:val="0"/>
      <w:marRight w:val="0"/>
      <w:marTop w:val="0"/>
      <w:marBottom w:val="0"/>
      <w:divBdr>
        <w:top w:val="none" w:sz="0" w:space="0" w:color="auto"/>
        <w:left w:val="none" w:sz="0" w:space="0" w:color="auto"/>
        <w:bottom w:val="none" w:sz="0" w:space="0" w:color="auto"/>
        <w:right w:val="none" w:sz="0" w:space="0" w:color="auto"/>
      </w:divBdr>
    </w:div>
    <w:div w:id="407966986">
      <w:bodyDiv w:val="1"/>
      <w:marLeft w:val="0"/>
      <w:marRight w:val="0"/>
      <w:marTop w:val="0"/>
      <w:marBottom w:val="0"/>
      <w:divBdr>
        <w:top w:val="none" w:sz="0" w:space="0" w:color="auto"/>
        <w:left w:val="none" w:sz="0" w:space="0" w:color="auto"/>
        <w:bottom w:val="none" w:sz="0" w:space="0" w:color="auto"/>
        <w:right w:val="none" w:sz="0" w:space="0" w:color="auto"/>
      </w:divBdr>
    </w:div>
    <w:div w:id="433212045">
      <w:bodyDiv w:val="1"/>
      <w:marLeft w:val="0"/>
      <w:marRight w:val="0"/>
      <w:marTop w:val="0"/>
      <w:marBottom w:val="0"/>
      <w:divBdr>
        <w:top w:val="none" w:sz="0" w:space="0" w:color="auto"/>
        <w:left w:val="none" w:sz="0" w:space="0" w:color="auto"/>
        <w:bottom w:val="none" w:sz="0" w:space="0" w:color="auto"/>
        <w:right w:val="none" w:sz="0" w:space="0" w:color="auto"/>
      </w:divBdr>
    </w:div>
    <w:div w:id="460877570">
      <w:bodyDiv w:val="1"/>
      <w:marLeft w:val="0"/>
      <w:marRight w:val="0"/>
      <w:marTop w:val="0"/>
      <w:marBottom w:val="0"/>
      <w:divBdr>
        <w:top w:val="none" w:sz="0" w:space="0" w:color="auto"/>
        <w:left w:val="none" w:sz="0" w:space="0" w:color="auto"/>
        <w:bottom w:val="none" w:sz="0" w:space="0" w:color="auto"/>
        <w:right w:val="none" w:sz="0" w:space="0" w:color="auto"/>
      </w:divBdr>
    </w:div>
    <w:div w:id="503011558">
      <w:bodyDiv w:val="1"/>
      <w:marLeft w:val="0"/>
      <w:marRight w:val="0"/>
      <w:marTop w:val="0"/>
      <w:marBottom w:val="0"/>
      <w:divBdr>
        <w:top w:val="none" w:sz="0" w:space="0" w:color="auto"/>
        <w:left w:val="none" w:sz="0" w:space="0" w:color="auto"/>
        <w:bottom w:val="none" w:sz="0" w:space="0" w:color="auto"/>
        <w:right w:val="none" w:sz="0" w:space="0" w:color="auto"/>
      </w:divBdr>
    </w:div>
    <w:div w:id="527960018">
      <w:bodyDiv w:val="1"/>
      <w:marLeft w:val="0"/>
      <w:marRight w:val="0"/>
      <w:marTop w:val="0"/>
      <w:marBottom w:val="0"/>
      <w:divBdr>
        <w:top w:val="none" w:sz="0" w:space="0" w:color="auto"/>
        <w:left w:val="none" w:sz="0" w:space="0" w:color="auto"/>
        <w:bottom w:val="none" w:sz="0" w:space="0" w:color="auto"/>
        <w:right w:val="none" w:sz="0" w:space="0" w:color="auto"/>
      </w:divBdr>
    </w:div>
    <w:div w:id="545025254">
      <w:bodyDiv w:val="1"/>
      <w:marLeft w:val="0"/>
      <w:marRight w:val="0"/>
      <w:marTop w:val="0"/>
      <w:marBottom w:val="0"/>
      <w:divBdr>
        <w:top w:val="none" w:sz="0" w:space="0" w:color="auto"/>
        <w:left w:val="none" w:sz="0" w:space="0" w:color="auto"/>
        <w:bottom w:val="none" w:sz="0" w:space="0" w:color="auto"/>
        <w:right w:val="none" w:sz="0" w:space="0" w:color="auto"/>
      </w:divBdr>
    </w:div>
    <w:div w:id="564419117">
      <w:bodyDiv w:val="1"/>
      <w:marLeft w:val="0"/>
      <w:marRight w:val="0"/>
      <w:marTop w:val="0"/>
      <w:marBottom w:val="0"/>
      <w:divBdr>
        <w:top w:val="none" w:sz="0" w:space="0" w:color="auto"/>
        <w:left w:val="none" w:sz="0" w:space="0" w:color="auto"/>
        <w:bottom w:val="none" w:sz="0" w:space="0" w:color="auto"/>
        <w:right w:val="none" w:sz="0" w:space="0" w:color="auto"/>
      </w:divBdr>
    </w:div>
    <w:div w:id="597300149">
      <w:bodyDiv w:val="1"/>
      <w:marLeft w:val="0"/>
      <w:marRight w:val="0"/>
      <w:marTop w:val="0"/>
      <w:marBottom w:val="0"/>
      <w:divBdr>
        <w:top w:val="none" w:sz="0" w:space="0" w:color="auto"/>
        <w:left w:val="none" w:sz="0" w:space="0" w:color="auto"/>
        <w:bottom w:val="none" w:sz="0" w:space="0" w:color="auto"/>
        <w:right w:val="none" w:sz="0" w:space="0" w:color="auto"/>
      </w:divBdr>
    </w:div>
    <w:div w:id="609970278">
      <w:bodyDiv w:val="1"/>
      <w:marLeft w:val="0"/>
      <w:marRight w:val="0"/>
      <w:marTop w:val="0"/>
      <w:marBottom w:val="0"/>
      <w:divBdr>
        <w:top w:val="none" w:sz="0" w:space="0" w:color="auto"/>
        <w:left w:val="none" w:sz="0" w:space="0" w:color="auto"/>
        <w:bottom w:val="none" w:sz="0" w:space="0" w:color="auto"/>
        <w:right w:val="none" w:sz="0" w:space="0" w:color="auto"/>
      </w:divBdr>
    </w:div>
    <w:div w:id="633097973">
      <w:bodyDiv w:val="1"/>
      <w:marLeft w:val="0"/>
      <w:marRight w:val="0"/>
      <w:marTop w:val="0"/>
      <w:marBottom w:val="0"/>
      <w:divBdr>
        <w:top w:val="none" w:sz="0" w:space="0" w:color="auto"/>
        <w:left w:val="none" w:sz="0" w:space="0" w:color="auto"/>
        <w:bottom w:val="none" w:sz="0" w:space="0" w:color="auto"/>
        <w:right w:val="none" w:sz="0" w:space="0" w:color="auto"/>
      </w:divBdr>
    </w:div>
    <w:div w:id="700400316">
      <w:bodyDiv w:val="1"/>
      <w:marLeft w:val="0"/>
      <w:marRight w:val="0"/>
      <w:marTop w:val="0"/>
      <w:marBottom w:val="0"/>
      <w:divBdr>
        <w:top w:val="none" w:sz="0" w:space="0" w:color="auto"/>
        <w:left w:val="none" w:sz="0" w:space="0" w:color="auto"/>
        <w:bottom w:val="none" w:sz="0" w:space="0" w:color="auto"/>
        <w:right w:val="none" w:sz="0" w:space="0" w:color="auto"/>
      </w:divBdr>
    </w:div>
    <w:div w:id="701169871">
      <w:bodyDiv w:val="1"/>
      <w:marLeft w:val="0"/>
      <w:marRight w:val="0"/>
      <w:marTop w:val="0"/>
      <w:marBottom w:val="0"/>
      <w:divBdr>
        <w:top w:val="none" w:sz="0" w:space="0" w:color="auto"/>
        <w:left w:val="none" w:sz="0" w:space="0" w:color="auto"/>
        <w:bottom w:val="none" w:sz="0" w:space="0" w:color="auto"/>
        <w:right w:val="none" w:sz="0" w:space="0" w:color="auto"/>
      </w:divBdr>
    </w:div>
    <w:div w:id="705562227">
      <w:bodyDiv w:val="1"/>
      <w:marLeft w:val="0"/>
      <w:marRight w:val="0"/>
      <w:marTop w:val="0"/>
      <w:marBottom w:val="0"/>
      <w:divBdr>
        <w:top w:val="none" w:sz="0" w:space="0" w:color="auto"/>
        <w:left w:val="none" w:sz="0" w:space="0" w:color="auto"/>
        <w:bottom w:val="none" w:sz="0" w:space="0" w:color="auto"/>
        <w:right w:val="none" w:sz="0" w:space="0" w:color="auto"/>
      </w:divBdr>
    </w:div>
    <w:div w:id="734552400">
      <w:bodyDiv w:val="1"/>
      <w:marLeft w:val="0"/>
      <w:marRight w:val="0"/>
      <w:marTop w:val="0"/>
      <w:marBottom w:val="0"/>
      <w:divBdr>
        <w:top w:val="none" w:sz="0" w:space="0" w:color="auto"/>
        <w:left w:val="none" w:sz="0" w:space="0" w:color="auto"/>
        <w:bottom w:val="none" w:sz="0" w:space="0" w:color="auto"/>
        <w:right w:val="none" w:sz="0" w:space="0" w:color="auto"/>
      </w:divBdr>
    </w:div>
    <w:div w:id="745959216">
      <w:bodyDiv w:val="1"/>
      <w:marLeft w:val="0"/>
      <w:marRight w:val="0"/>
      <w:marTop w:val="0"/>
      <w:marBottom w:val="0"/>
      <w:divBdr>
        <w:top w:val="none" w:sz="0" w:space="0" w:color="auto"/>
        <w:left w:val="none" w:sz="0" w:space="0" w:color="auto"/>
        <w:bottom w:val="none" w:sz="0" w:space="0" w:color="auto"/>
        <w:right w:val="none" w:sz="0" w:space="0" w:color="auto"/>
      </w:divBdr>
    </w:div>
    <w:div w:id="748310616">
      <w:bodyDiv w:val="1"/>
      <w:marLeft w:val="0"/>
      <w:marRight w:val="0"/>
      <w:marTop w:val="0"/>
      <w:marBottom w:val="0"/>
      <w:divBdr>
        <w:top w:val="none" w:sz="0" w:space="0" w:color="auto"/>
        <w:left w:val="none" w:sz="0" w:space="0" w:color="auto"/>
        <w:bottom w:val="none" w:sz="0" w:space="0" w:color="auto"/>
        <w:right w:val="none" w:sz="0" w:space="0" w:color="auto"/>
      </w:divBdr>
    </w:div>
    <w:div w:id="749498870">
      <w:bodyDiv w:val="1"/>
      <w:marLeft w:val="0"/>
      <w:marRight w:val="0"/>
      <w:marTop w:val="0"/>
      <w:marBottom w:val="0"/>
      <w:divBdr>
        <w:top w:val="none" w:sz="0" w:space="0" w:color="auto"/>
        <w:left w:val="none" w:sz="0" w:space="0" w:color="auto"/>
        <w:bottom w:val="none" w:sz="0" w:space="0" w:color="auto"/>
        <w:right w:val="none" w:sz="0" w:space="0" w:color="auto"/>
      </w:divBdr>
    </w:div>
    <w:div w:id="766001472">
      <w:bodyDiv w:val="1"/>
      <w:marLeft w:val="0"/>
      <w:marRight w:val="0"/>
      <w:marTop w:val="0"/>
      <w:marBottom w:val="0"/>
      <w:divBdr>
        <w:top w:val="none" w:sz="0" w:space="0" w:color="auto"/>
        <w:left w:val="none" w:sz="0" w:space="0" w:color="auto"/>
        <w:bottom w:val="none" w:sz="0" w:space="0" w:color="auto"/>
        <w:right w:val="none" w:sz="0" w:space="0" w:color="auto"/>
      </w:divBdr>
    </w:div>
    <w:div w:id="774985716">
      <w:bodyDiv w:val="1"/>
      <w:marLeft w:val="0"/>
      <w:marRight w:val="0"/>
      <w:marTop w:val="0"/>
      <w:marBottom w:val="0"/>
      <w:divBdr>
        <w:top w:val="none" w:sz="0" w:space="0" w:color="auto"/>
        <w:left w:val="none" w:sz="0" w:space="0" w:color="auto"/>
        <w:bottom w:val="none" w:sz="0" w:space="0" w:color="auto"/>
        <w:right w:val="none" w:sz="0" w:space="0" w:color="auto"/>
      </w:divBdr>
    </w:div>
    <w:div w:id="775440516">
      <w:bodyDiv w:val="1"/>
      <w:marLeft w:val="0"/>
      <w:marRight w:val="0"/>
      <w:marTop w:val="0"/>
      <w:marBottom w:val="0"/>
      <w:divBdr>
        <w:top w:val="none" w:sz="0" w:space="0" w:color="auto"/>
        <w:left w:val="none" w:sz="0" w:space="0" w:color="auto"/>
        <w:bottom w:val="none" w:sz="0" w:space="0" w:color="auto"/>
        <w:right w:val="none" w:sz="0" w:space="0" w:color="auto"/>
      </w:divBdr>
    </w:div>
    <w:div w:id="794298654">
      <w:bodyDiv w:val="1"/>
      <w:marLeft w:val="0"/>
      <w:marRight w:val="0"/>
      <w:marTop w:val="0"/>
      <w:marBottom w:val="0"/>
      <w:divBdr>
        <w:top w:val="none" w:sz="0" w:space="0" w:color="auto"/>
        <w:left w:val="none" w:sz="0" w:space="0" w:color="auto"/>
        <w:bottom w:val="none" w:sz="0" w:space="0" w:color="auto"/>
        <w:right w:val="none" w:sz="0" w:space="0" w:color="auto"/>
      </w:divBdr>
    </w:div>
    <w:div w:id="805271194">
      <w:bodyDiv w:val="1"/>
      <w:marLeft w:val="0"/>
      <w:marRight w:val="0"/>
      <w:marTop w:val="0"/>
      <w:marBottom w:val="0"/>
      <w:divBdr>
        <w:top w:val="none" w:sz="0" w:space="0" w:color="auto"/>
        <w:left w:val="none" w:sz="0" w:space="0" w:color="auto"/>
        <w:bottom w:val="none" w:sz="0" w:space="0" w:color="auto"/>
        <w:right w:val="none" w:sz="0" w:space="0" w:color="auto"/>
      </w:divBdr>
    </w:div>
    <w:div w:id="842235602">
      <w:bodyDiv w:val="1"/>
      <w:marLeft w:val="0"/>
      <w:marRight w:val="0"/>
      <w:marTop w:val="0"/>
      <w:marBottom w:val="0"/>
      <w:divBdr>
        <w:top w:val="none" w:sz="0" w:space="0" w:color="auto"/>
        <w:left w:val="none" w:sz="0" w:space="0" w:color="auto"/>
        <w:bottom w:val="none" w:sz="0" w:space="0" w:color="auto"/>
        <w:right w:val="none" w:sz="0" w:space="0" w:color="auto"/>
      </w:divBdr>
    </w:div>
    <w:div w:id="865866673">
      <w:bodyDiv w:val="1"/>
      <w:marLeft w:val="0"/>
      <w:marRight w:val="0"/>
      <w:marTop w:val="0"/>
      <w:marBottom w:val="0"/>
      <w:divBdr>
        <w:top w:val="none" w:sz="0" w:space="0" w:color="auto"/>
        <w:left w:val="none" w:sz="0" w:space="0" w:color="auto"/>
        <w:bottom w:val="none" w:sz="0" w:space="0" w:color="auto"/>
        <w:right w:val="none" w:sz="0" w:space="0" w:color="auto"/>
      </w:divBdr>
    </w:div>
    <w:div w:id="958339813">
      <w:bodyDiv w:val="1"/>
      <w:marLeft w:val="0"/>
      <w:marRight w:val="0"/>
      <w:marTop w:val="0"/>
      <w:marBottom w:val="0"/>
      <w:divBdr>
        <w:top w:val="none" w:sz="0" w:space="0" w:color="auto"/>
        <w:left w:val="none" w:sz="0" w:space="0" w:color="auto"/>
        <w:bottom w:val="none" w:sz="0" w:space="0" w:color="auto"/>
        <w:right w:val="none" w:sz="0" w:space="0" w:color="auto"/>
      </w:divBdr>
    </w:div>
    <w:div w:id="967933487">
      <w:bodyDiv w:val="1"/>
      <w:marLeft w:val="0"/>
      <w:marRight w:val="0"/>
      <w:marTop w:val="0"/>
      <w:marBottom w:val="0"/>
      <w:divBdr>
        <w:top w:val="none" w:sz="0" w:space="0" w:color="auto"/>
        <w:left w:val="none" w:sz="0" w:space="0" w:color="auto"/>
        <w:bottom w:val="none" w:sz="0" w:space="0" w:color="auto"/>
        <w:right w:val="none" w:sz="0" w:space="0" w:color="auto"/>
      </w:divBdr>
    </w:div>
    <w:div w:id="986667836">
      <w:bodyDiv w:val="1"/>
      <w:marLeft w:val="0"/>
      <w:marRight w:val="0"/>
      <w:marTop w:val="0"/>
      <w:marBottom w:val="0"/>
      <w:divBdr>
        <w:top w:val="none" w:sz="0" w:space="0" w:color="auto"/>
        <w:left w:val="none" w:sz="0" w:space="0" w:color="auto"/>
        <w:bottom w:val="none" w:sz="0" w:space="0" w:color="auto"/>
        <w:right w:val="none" w:sz="0" w:space="0" w:color="auto"/>
      </w:divBdr>
    </w:div>
    <w:div w:id="1011226508">
      <w:bodyDiv w:val="1"/>
      <w:marLeft w:val="0"/>
      <w:marRight w:val="0"/>
      <w:marTop w:val="0"/>
      <w:marBottom w:val="0"/>
      <w:divBdr>
        <w:top w:val="none" w:sz="0" w:space="0" w:color="auto"/>
        <w:left w:val="none" w:sz="0" w:space="0" w:color="auto"/>
        <w:bottom w:val="none" w:sz="0" w:space="0" w:color="auto"/>
        <w:right w:val="none" w:sz="0" w:space="0" w:color="auto"/>
      </w:divBdr>
    </w:div>
    <w:div w:id="1021203636">
      <w:bodyDiv w:val="1"/>
      <w:marLeft w:val="0"/>
      <w:marRight w:val="0"/>
      <w:marTop w:val="0"/>
      <w:marBottom w:val="0"/>
      <w:divBdr>
        <w:top w:val="none" w:sz="0" w:space="0" w:color="auto"/>
        <w:left w:val="none" w:sz="0" w:space="0" w:color="auto"/>
        <w:bottom w:val="none" w:sz="0" w:space="0" w:color="auto"/>
        <w:right w:val="none" w:sz="0" w:space="0" w:color="auto"/>
      </w:divBdr>
    </w:div>
    <w:div w:id="1036077952">
      <w:bodyDiv w:val="1"/>
      <w:marLeft w:val="0"/>
      <w:marRight w:val="0"/>
      <w:marTop w:val="0"/>
      <w:marBottom w:val="0"/>
      <w:divBdr>
        <w:top w:val="none" w:sz="0" w:space="0" w:color="auto"/>
        <w:left w:val="none" w:sz="0" w:space="0" w:color="auto"/>
        <w:bottom w:val="none" w:sz="0" w:space="0" w:color="auto"/>
        <w:right w:val="none" w:sz="0" w:space="0" w:color="auto"/>
      </w:divBdr>
    </w:div>
    <w:div w:id="1067727296">
      <w:bodyDiv w:val="1"/>
      <w:marLeft w:val="0"/>
      <w:marRight w:val="0"/>
      <w:marTop w:val="0"/>
      <w:marBottom w:val="0"/>
      <w:divBdr>
        <w:top w:val="none" w:sz="0" w:space="0" w:color="auto"/>
        <w:left w:val="none" w:sz="0" w:space="0" w:color="auto"/>
        <w:bottom w:val="none" w:sz="0" w:space="0" w:color="auto"/>
        <w:right w:val="none" w:sz="0" w:space="0" w:color="auto"/>
      </w:divBdr>
    </w:div>
    <w:div w:id="1133596231">
      <w:bodyDiv w:val="1"/>
      <w:marLeft w:val="0"/>
      <w:marRight w:val="0"/>
      <w:marTop w:val="0"/>
      <w:marBottom w:val="0"/>
      <w:divBdr>
        <w:top w:val="none" w:sz="0" w:space="0" w:color="auto"/>
        <w:left w:val="none" w:sz="0" w:space="0" w:color="auto"/>
        <w:bottom w:val="none" w:sz="0" w:space="0" w:color="auto"/>
        <w:right w:val="none" w:sz="0" w:space="0" w:color="auto"/>
      </w:divBdr>
    </w:div>
    <w:div w:id="1142039972">
      <w:bodyDiv w:val="1"/>
      <w:marLeft w:val="0"/>
      <w:marRight w:val="0"/>
      <w:marTop w:val="0"/>
      <w:marBottom w:val="0"/>
      <w:divBdr>
        <w:top w:val="none" w:sz="0" w:space="0" w:color="auto"/>
        <w:left w:val="none" w:sz="0" w:space="0" w:color="auto"/>
        <w:bottom w:val="none" w:sz="0" w:space="0" w:color="auto"/>
        <w:right w:val="none" w:sz="0" w:space="0" w:color="auto"/>
      </w:divBdr>
    </w:div>
    <w:div w:id="1154105061">
      <w:bodyDiv w:val="1"/>
      <w:marLeft w:val="0"/>
      <w:marRight w:val="0"/>
      <w:marTop w:val="0"/>
      <w:marBottom w:val="0"/>
      <w:divBdr>
        <w:top w:val="none" w:sz="0" w:space="0" w:color="auto"/>
        <w:left w:val="none" w:sz="0" w:space="0" w:color="auto"/>
        <w:bottom w:val="none" w:sz="0" w:space="0" w:color="auto"/>
        <w:right w:val="none" w:sz="0" w:space="0" w:color="auto"/>
      </w:divBdr>
    </w:div>
    <w:div w:id="1164928265">
      <w:bodyDiv w:val="1"/>
      <w:marLeft w:val="0"/>
      <w:marRight w:val="0"/>
      <w:marTop w:val="0"/>
      <w:marBottom w:val="0"/>
      <w:divBdr>
        <w:top w:val="none" w:sz="0" w:space="0" w:color="auto"/>
        <w:left w:val="none" w:sz="0" w:space="0" w:color="auto"/>
        <w:bottom w:val="none" w:sz="0" w:space="0" w:color="auto"/>
        <w:right w:val="none" w:sz="0" w:space="0" w:color="auto"/>
      </w:divBdr>
    </w:div>
    <w:div w:id="1173643052">
      <w:bodyDiv w:val="1"/>
      <w:marLeft w:val="0"/>
      <w:marRight w:val="0"/>
      <w:marTop w:val="0"/>
      <w:marBottom w:val="0"/>
      <w:divBdr>
        <w:top w:val="none" w:sz="0" w:space="0" w:color="auto"/>
        <w:left w:val="none" w:sz="0" w:space="0" w:color="auto"/>
        <w:bottom w:val="none" w:sz="0" w:space="0" w:color="auto"/>
        <w:right w:val="none" w:sz="0" w:space="0" w:color="auto"/>
      </w:divBdr>
    </w:div>
    <w:div w:id="1195920916">
      <w:bodyDiv w:val="1"/>
      <w:marLeft w:val="0"/>
      <w:marRight w:val="0"/>
      <w:marTop w:val="0"/>
      <w:marBottom w:val="0"/>
      <w:divBdr>
        <w:top w:val="none" w:sz="0" w:space="0" w:color="auto"/>
        <w:left w:val="none" w:sz="0" w:space="0" w:color="auto"/>
        <w:bottom w:val="none" w:sz="0" w:space="0" w:color="auto"/>
        <w:right w:val="none" w:sz="0" w:space="0" w:color="auto"/>
      </w:divBdr>
    </w:div>
    <w:div w:id="1199779898">
      <w:bodyDiv w:val="1"/>
      <w:marLeft w:val="0"/>
      <w:marRight w:val="0"/>
      <w:marTop w:val="0"/>
      <w:marBottom w:val="0"/>
      <w:divBdr>
        <w:top w:val="none" w:sz="0" w:space="0" w:color="auto"/>
        <w:left w:val="none" w:sz="0" w:space="0" w:color="auto"/>
        <w:bottom w:val="none" w:sz="0" w:space="0" w:color="auto"/>
        <w:right w:val="none" w:sz="0" w:space="0" w:color="auto"/>
      </w:divBdr>
    </w:div>
    <w:div w:id="1228493308">
      <w:bodyDiv w:val="1"/>
      <w:marLeft w:val="0"/>
      <w:marRight w:val="0"/>
      <w:marTop w:val="0"/>
      <w:marBottom w:val="0"/>
      <w:divBdr>
        <w:top w:val="none" w:sz="0" w:space="0" w:color="auto"/>
        <w:left w:val="none" w:sz="0" w:space="0" w:color="auto"/>
        <w:bottom w:val="none" w:sz="0" w:space="0" w:color="auto"/>
        <w:right w:val="none" w:sz="0" w:space="0" w:color="auto"/>
      </w:divBdr>
      <w:divsChild>
        <w:div w:id="1828327229">
          <w:marLeft w:val="0"/>
          <w:marRight w:val="0"/>
          <w:marTop w:val="0"/>
          <w:marBottom w:val="0"/>
          <w:divBdr>
            <w:top w:val="single" w:sz="2" w:space="0" w:color="E3E3E3"/>
            <w:left w:val="single" w:sz="2" w:space="0" w:color="E3E3E3"/>
            <w:bottom w:val="single" w:sz="2" w:space="0" w:color="E3E3E3"/>
            <w:right w:val="single" w:sz="2" w:space="0" w:color="E3E3E3"/>
          </w:divBdr>
          <w:divsChild>
            <w:div w:id="2091852105">
              <w:marLeft w:val="0"/>
              <w:marRight w:val="0"/>
              <w:marTop w:val="0"/>
              <w:marBottom w:val="0"/>
              <w:divBdr>
                <w:top w:val="single" w:sz="2" w:space="0" w:color="E3E3E3"/>
                <w:left w:val="single" w:sz="2" w:space="0" w:color="E3E3E3"/>
                <w:bottom w:val="single" w:sz="2" w:space="0" w:color="E3E3E3"/>
                <w:right w:val="single" w:sz="2" w:space="0" w:color="E3E3E3"/>
              </w:divBdr>
              <w:divsChild>
                <w:div w:id="1692414586">
                  <w:marLeft w:val="0"/>
                  <w:marRight w:val="0"/>
                  <w:marTop w:val="0"/>
                  <w:marBottom w:val="0"/>
                  <w:divBdr>
                    <w:top w:val="single" w:sz="2" w:space="0" w:color="E3E3E3"/>
                    <w:left w:val="single" w:sz="2" w:space="0" w:color="E3E3E3"/>
                    <w:bottom w:val="single" w:sz="2" w:space="0" w:color="E3E3E3"/>
                    <w:right w:val="single" w:sz="2" w:space="0" w:color="E3E3E3"/>
                  </w:divBdr>
                  <w:divsChild>
                    <w:div w:id="1184705668">
                      <w:marLeft w:val="0"/>
                      <w:marRight w:val="0"/>
                      <w:marTop w:val="0"/>
                      <w:marBottom w:val="0"/>
                      <w:divBdr>
                        <w:top w:val="single" w:sz="2" w:space="0" w:color="E3E3E3"/>
                        <w:left w:val="single" w:sz="2" w:space="0" w:color="E3E3E3"/>
                        <w:bottom w:val="single" w:sz="2" w:space="0" w:color="E3E3E3"/>
                        <w:right w:val="single" w:sz="2" w:space="0" w:color="E3E3E3"/>
                      </w:divBdr>
                      <w:divsChild>
                        <w:div w:id="894705494">
                          <w:marLeft w:val="0"/>
                          <w:marRight w:val="0"/>
                          <w:marTop w:val="0"/>
                          <w:marBottom w:val="0"/>
                          <w:divBdr>
                            <w:top w:val="single" w:sz="2" w:space="0" w:color="E3E3E3"/>
                            <w:left w:val="single" w:sz="2" w:space="0" w:color="E3E3E3"/>
                            <w:bottom w:val="single" w:sz="2" w:space="0" w:color="E3E3E3"/>
                            <w:right w:val="single" w:sz="2" w:space="0" w:color="E3E3E3"/>
                          </w:divBdr>
                          <w:divsChild>
                            <w:div w:id="1613591221">
                              <w:marLeft w:val="0"/>
                              <w:marRight w:val="0"/>
                              <w:marTop w:val="0"/>
                              <w:marBottom w:val="0"/>
                              <w:divBdr>
                                <w:top w:val="single" w:sz="2" w:space="0" w:color="E3E3E3"/>
                                <w:left w:val="single" w:sz="2" w:space="0" w:color="E3E3E3"/>
                                <w:bottom w:val="single" w:sz="2" w:space="0" w:color="E3E3E3"/>
                                <w:right w:val="single" w:sz="2" w:space="0" w:color="E3E3E3"/>
                              </w:divBdr>
                              <w:divsChild>
                                <w:div w:id="1644889661">
                                  <w:marLeft w:val="0"/>
                                  <w:marRight w:val="0"/>
                                  <w:marTop w:val="100"/>
                                  <w:marBottom w:val="100"/>
                                  <w:divBdr>
                                    <w:top w:val="single" w:sz="2" w:space="0" w:color="E3E3E3"/>
                                    <w:left w:val="single" w:sz="2" w:space="0" w:color="E3E3E3"/>
                                    <w:bottom w:val="single" w:sz="2" w:space="0" w:color="E3E3E3"/>
                                    <w:right w:val="single" w:sz="2" w:space="0" w:color="E3E3E3"/>
                                  </w:divBdr>
                                  <w:divsChild>
                                    <w:div w:id="429471236">
                                      <w:marLeft w:val="0"/>
                                      <w:marRight w:val="0"/>
                                      <w:marTop w:val="0"/>
                                      <w:marBottom w:val="0"/>
                                      <w:divBdr>
                                        <w:top w:val="single" w:sz="2" w:space="0" w:color="E3E3E3"/>
                                        <w:left w:val="single" w:sz="2" w:space="0" w:color="E3E3E3"/>
                                        <w:bottom w:val="single" w:sz="2" w:space="0" w:color="E3E3E3"/>
                                        <w:right w:val="single" w:sz="2" w:space="0" w:color="E3E3E3"/>
                                      </w:divBdr>
                                      <w:divsChild>
                                        <w:div w:id="536818435">
                                          <w:marLeft w:val="0"/>
                                          <w:marRight w:val="0"/>
                                          <w:marTop w:val="0"/>
                                          <w:marBottom w:val="0"/>
                                          <w:divBdr>
                                            <w:top w:val="single" w:sz="2" w:space="0" w:color="E3E3E3"/>
                                            <w:left w:val="single" w:sz="2" w:space="0" w:color="E3E3E3"/>
                                            <w:bottom w:val="single" w:sz="2" w:space="0" w:color="E3E3E3"/>
                                            <w:right w:val="single" w:sz="2" w:space="0" w:color="E3E3E3"/>
                                          </w:divBdr>
                                          <w:divsChild>
                                            <w:div w:id="2032491894">
                                              <w:marLeft w:val="0"/>
                                              <w:marRight w:val="0"/>
                                              <w:marTop w:val="0"/>
                                              <w:marBottom w:val="0"/>
                                              <w:divBdr>
                                                <w:top w:val="single" w:sz="2" w:space="0" w:color="E3E3E3"/>
                                                <w:left w:val="single" w:sz="2" w:space="0" w:color="E3E3E3"/>
                                                <w:bottom w:val="single" w:sz="2" w:space="0" w:color="E3E3E3"/>
                                                <w:right w:val="single" w:sz="2" w:space="0" w:color="E3E3E3"/>
                                              </w:divBdr>
                                              <w:divsChild>
                                                <w:div w:id="1324359735">
                                                  <w:marLeft w:val="0"/>
                                                  <w:marRight w:val="0"/>
                                                  <w:marTop w:val="0"/>
                                                  <w:marBottom w:val="0"/>
                                                  <w:divBdr>
                                                    <w:top w:val="single" w:sz="2" w:space="0" w:color="E3E3E3"/>
                                                    <w:left w:val="single" w:sz="2" w:space="0" w:color="E3E3E3"/>
                                                    <w:bottom w:val="single" w:sz="2" w:space="0" w:color="E3E3E3"/>
                                                    <w:right w:val="single" w:sz="2" w:space="0" w:color="E3E3E3"/>
                                                  </w:divBdr>
                                                  <w:divsChild>
                                                    <w:div w:id="1797481861">
                                                      <w:marLeft w:val="0"/>
                                                      <w:marRight w:val="0"/>
                                                      <w:marTop w:val="0"/>
                                                      <w:marBottom w:val="0"/>
                                                      <w:divBdr>
                                                        <w:top w:val="single" w:sz="2" w:space="0" w:color="E3E3E3"/>
                                                        <w:left w:val="single" w:sz="2" w:space="0" w:color="E3E3E3"/>
                                                        <w:bottom w:val="single" w:sz="2" w:space="0" w:color="E3E3E3"/>
                                                        <w:right w:val="single" w:sz="2" w:space="0" w:color="E3E3E3"/>
                                                      </w:divBdr>
                                                      <w:divsChild>
                                                        <w:div w:id="689646471">
                                                          <w:marLeft w:val="0"/>
                                                          <w:marRight w:val="0"/>
                                                          <w:marTop w:val="0"/>
                                                          <w:marBottom w:val="0"/>
                                                          <w:divBdr>
                                                            <w:top w:val="single" w:sz="2" w:space="2" w:color="E3E3E3"/>
                                                            <w:left w:val="single" w:sz="2" w:space="0" w:color="E3E3E3"/>
                                                            <w:bottom w:val="single" w:sz="2" w:space="0" w:color="E3E3E3"/>
                                                            <w:right w:val="single" w:sz="2" w:space="0" w:color="E3E3E3"/>
                                                          </w:divBdr>
                                                          <w:divsChild>
                                                            <w:div w:id="131144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9997727">
          <w:marLeft w:val="0"/>
          <w:marRight w:val="0"/>
          <w:marTop w:val="0"/>
          <w:marBottom w:val="0"/>
          <w:divBdr>
            <w:top w:val="none" w:sz="0" w:space="0" w:color="auto"/>
            <w:left w:val="none" w:sz="0" w:space="0" w:color="auto"/>
            <w:bottom w:val="none" w:sz="0" w:space="0" w:color="auto"/>
            <w:right w:val="none" w:sz="0" w:space="0" w:color="auto"/>
          </w:divBdr>
          <w:divsChild>
            <w:div w:id="1924020999">
              <w:marLeft w:val="0"/>
              <w:marRight w:val="0"/>
              <w:marTop w:val="100"/>
              <w:marBottom w:val="100"/>
              <w:divBdr>
                <w:top w:val="single" w:sz="2" w:space="0" w:color="E3E3E3"/>
                <w:left w:val="single" w:sz="2" w:space="0" w:color="E3E3E3"/>
                <w:bottom w:val="single" w:sz="2" w:space="0" w:color="E3E3E3"/>
                <w:right w:val="single" w:sz="2" w:space="0" w:color="E3E3E3"/>
              </w:divBdr>
              <w:divsChild>
                <w:div w:id="92137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0181214">
      <w:bodyDiv w:val="1"/>
      <w:marLeft w:val="0"/>
      <w:marRight w:val="0"/>
      <w:marTop w:val="0"/>
      <w:marBottom w:val="0"/>
      <w:divBdr>
        <w:top w:val="none" w:sz="0" w:space="0" w:color="auto"/>
        <w:left w:val="none" w:sz="0" w:space="0" w:color="auto"/>
        <w:bottom w:val="none" w:sz="0" w:space="0" w:color="auto"/>
        <w:right w:val="none" w:sz="0" w:space="0" w:color="auto"/>
      </w:divBdr>
    </w:div>
    <w:div w:id="1291977147">
      <w:bodyDiv w:val="1"/>
      <w:marLeft w:val="0"/>
      <w:marRight w:val="0"/>
      <w:marTop w:val="0"/>
      <w:marBottom w:val="0"/>
      <w:divBdr>
        <w:top w:val="none" w:sz="0" w:space="0" w:color="auto"/>
        <w:left w:val="none" w:sz="0" w:space="0" w:color="auto"/>
        <w:bottom w:val="none" w:sz="0" w:space="0" w:color="auto"/>
        <w:right w:val="none" w:sz="0" w:space="0" w:color="auto"/>
      </w:divBdr>
    </w:div>
    <w:div w:id="1310940902">
      <w:bodyDiv w:val="1"/>
      <w:marLeft w:val="0"/>
      <w:marRight w:val="0"/>
      <w:marTop w:val="0"/>
      <w:marBottom w:val="0"/>
      <w:divBdr>
        <w:top w:val="none" w:sz="0" w:space="0" w:color="auto"/>
        <w:left w:val="none" w:sz="0" w:space="0" w:color="auto"/>
        <w:bottom w:val="none" w:sz="0" w:space="0" w:color="auto"/>
        <w:right w:val="none" w:sz="0" w:space="0" w:color="auto"/>
      </w:divBdr>
    </w:div>
    <w:div w:id="1328316089">
      <w:bodyDiv w:val="1"/>
      <w:marLeft w:val="0"/>
      <w:marRight w:val="0"/>
      <w:marTop w:val="0"/>
      <w:marBottom w:val="0"/>
      <w:divBdr>
        <w:top w:val="none" w:sz="0" w:space="0" w:color="auto"/>
        <w:left w:val="none" w:sz="0" w:space="0" w:color="auto"/>
        <w:bottom w:val="none" w:sz="0" w:space="0" w:color="auto"/>
        <w:right w:val="none" w:sz="0" w:space="0" w:color="auto"/>
      </w:divBdr>
    </w:div>
    <w:div w:id="1368750683">
      <w:bodyDiv w:val="1"/>
      <w:marLeft w:val="0"/>
      <w:marRight w:val="0"/>
      <w:marTop w:val="0"/>
      <w:marBottom w:val="0"/>
      <w:divBdr>
        <w:top w:val="none" w:sz="0" w:space="0" w:color="auto"/>
        <w:left w:val="none" w:sz="0" w:space="0" w:color="auto"/>
        <w:bottom w:val="none" w:sz="0" w:space="0" w:color="auto"/>
        <w:right w:val="none" w:sz="0" w:space="0" w:color="auto"/>
      </w:divBdr>
      <w:divsChild>
        <w:div w:id="1165515323">
          <w:marLeft w:val="0"/>
          <w:marRight w:val="0"/>
          <w:marTop w:val="0"/>
          <w:marBottom w:val="0"/>
          <w:divBdr>
            <w:top w:val="single" w:sz="2" w:space="0" w:color="E3E3E3"/>
            <w:left w:val="single" w:sz="2" w:space="0" w:color="E3E3E3"/>
            <w:bottom w:val="single" w:sz="2" w:space="0" w:color="E3E3E3"/>
            <w:right w:val="single" w:sz="2" w:space="0" w:color="E3E3E3"/>
          </w:divBdr>
          <w:divsChild>
            <w:div w:id="315187232">
              <w:marLeft w:val="0"/>
              <w:marRight w:val="0"/>
              <w:marTop w:val="0"/>
              <w:marBottom w:val="0"/>
              <w:divBdr>
                <w:top w:val="single" w:sz="2" w:space="0" w:color="E3E3E3"/>
                <w:left w:val="single" w:sz="2" w:space="0" w:color="E3E3E3"/>
                <w:bottom w:val="single" w:sz="2" w:space="0" w:color="E3E3E3"/>
                <w:right w:val="single" w:sz="2" w:space="0" w:color="E3E3E3"/>
              </w:divBdr>
              <w:divsChild>
                <w:div w:id="330834463">
                  <w:marLeft w:val="0"/>
                  <w:marRight w:val="0"/>
                  <w:marTop w:val="0"/>
                  <w:marBottom w:val="0"/>
                  <w:divBdr>
                    <w:top w:val="single" w:sz="2" w:space="0" w:color="E3E3E3"/>
                    <w:left w:val="single" w:sz="2" w:space="0" w:color="E3E3E3"/>
                    <w:bottom w:val="single" w:sz="2" w:space="0" w:color="E3E3E3"/>
                    <w:right w:val="single" w:sz="2" w:space="0" w:color="E3E3E3"/>
                  </w:divBdr>
                  <w:divsChild>
                    <w:div w:id="638417986">
                      <w:marLeft w:val="0"/>
                      <w:marRight w:val="0"/>
                      <w:marTop w:val="0"/>
                      <w:marBottom w:val="0"/>
                      <w:divBdr>
                        <w:top w:val="single" w:sz="2" w:space="0" w:color="E3E3E3"/>
                        <w:left w:val="single" w:sz="2" w:space="0" w:color="E3E3E3"/>
                        <w:bottom w:val="single" w:sz="2" w:space="0" w:color="E3E3E3"/>
                        <w:right w:val="single" w:sz="2" w:space="0" w:color="E3E3E3"/>
                      </w:divBdr>
                      <w:divsChild>
                        <w:div w:id="425154987">
                          <w:marLeft w:val="0"/>
                          <w:marRight w:val="0"/>
                          <w:marTop w:val="0"/>
                          <w:marBottom w:val="0"/>
                          <w:divBdr>
                            <w:top w:val="single" w:sz="2" w:space="0" w:color="E3E3E3"/>
                            <w:left w:val="single" w:sz="2" w:space="0" w:color="E3E3E3"/>
                            <w:bottom w:val="single" w:sz="2" w:space="0" w:color="E3E3E3"/>
                            <w:right w:val="single" w:sz="2" w:space="0" w:color="E3E3E3"/>
                          </w:divBdr>
                          <w:divsChild>
                            <w:div w:id="719397407">
                              <w:marLeft w:val="0"/>
                              <w:marRight w:val="0"/>
                              <w:marTop w:val="0"/>
                              <w:marBottom w:val="0"/>
                              <w:divBdr>
                                <w:top w:val="single" w:sz="2" w:space="0" w:color="E3E3E3"/>
                                <w:left w:val="single" w:sz="2" w:space="0" w:color="E3E3E3"/>
                                <w:bottom w:val="single" w:sz="2" w:space="0" w:color="E3E3E3"/>
                                <w:right w:val="single" w:sz="2" w:space="0" w:color="E3E3E3"/>
                              </w:divBdr>
                              <w:divsChild>
                                <w:div w:id="427236028">
                                  <w:marLeft w:val="0"/>
                                  <w:marRight w:val="0"/>
                                  <w:marTop w:val="100"/>
                                  <w:marBottom w:val="100"/>
                                  <w:divBdr>
                                    <w:top w:val="single" w:sz="2" w:space="0" w:color="E3E3E3"/>
                                    <w:left w:val="single" w:sz="2" w:space="0" w:color="E3E3E3"/>
                                    <w:bottom w:val="single" w:sz="2" w:space="0" w:color="E3E3E3"/>
                                    <w:right w:val="single" w:sz="2" w:space="0" w:color="E3E3E3"/>
                                  </w:divBdr>
                                  <w:divsChild>
                                    <w:div w:id="915289266">
                                      <w:marLeft w:val="0"/>
                                      <w:marRight w:val="0"/>
                                      <w:marTop w:val="0"/>
                                      <w:marBottom w:val="0"/>
                                      <w:divBdr>
                                        <w:top w:val="single" w:sz="2" w:space="0" w:color="E3E3E3"/>
                                        <w:left w:val="single" w:sz="2" w:space="0" w:color="E3E3E3"/>
                                        <w:bottom w:val="single" w:sz="2" w:space="0" w:color="E3E3E3"/>
                                        <w:right w:val="single" w:sz="2" w:space="0" w:color="E3E3E3"/>
                                      </w:divBdr>
                                      <w:divsChild>
                                        <w:div w:id="1887175154">
                                          <w:marLeft w:val="0"/>
                                          <w:marRight w:val="0"/>
                                          <w:marTop w:val="0"/>
                                          <w:marBottom w:val="0"/>
                                          <w:divBdr>
                                            <w:top w:val="single" w:sz="2" w:space="0" w:color="E3E3E3"/>
                                            <w:left w:val="single" w:sz="2" w:space="0" w:color="E3E3E3"/>
                                            <w:bottom w:val="single" w:sz="2" w:space="0" w:color="E3E3E3"/>
                                            <w:right w:val="single" w:sz="2" w:space="0" w:color="E3E3E3"/>
                                          </w:divBdr>
                                          <w:divsChild>
                                            <w:div w:id="1992521466">
                                              <w:marLeft w:val="0"/>
                                              <w:marRight w:val="0"/>
                                              <w:marTop w:val="0"/>
                                              <w:marBottom w:val="0"/>
                                              <w:divBdr>
                                                <w:top w:val="single" w:sz="2" w:space="0" w:color="E3E3E3"/>
                                                <w:left w:val="single" w:sz="2" w:space="0" w:color="E3E3E3"/>
                                                <w:bottom w:val="single" w:sz="2" w:space="0" w:color="E3E3E3"/>
                                                <w:right w:val="single" w:sz="2" w:space="0" w:color="E3E3E3"/>
                                              </w:divBdr>
                                              <w:divsChild>
                                                <w:div w:id="474418300">
                                                  <w:marLeft w:val="0"/>
                                                  <w:marRight w:val="0"/>
                                                  <w:marTop w:val="0"/>
                                                  <w:marBottom w:val="0"/>
                                                  <w:divBdr>
                                                    <w:top w:val="single" w:sz="2" w:space="0" w:color="E3E3E3"/>
                                                    <w:left w:val="single" w:sz="2" w:space="0" w:color="E3E3E3"/>
                                                    <w:bottom w:val="single" w:sz="2" w:space="0" w:color="E3E3E3"/>
                                                    <w:right w:val="single" w:sz="2" w:space="0" w:color="E3E3E3"/>
                                                  </w:divBdr>
                                                  <w:divsChild>
                                                    <w:div w:id="126709281">
                                                      <w:marLeft w:val="0"/>
                                                      <w:marRight w:val="0"/>
                                                      <w:marTop w:val="0"/>
                                                      <w:marBottom w:val="0"/>
                                                      <w:divBdr>
                                                        <w:top w:val="single" w:sz="2" w:space="0" w:color="E3E3E3"/>
                                                        <w:left w:val="single" w:sz="2" w:space="0" w:color="E3E3E3"/>
                                                        <w:bottom w:val="single" w:sz="2" w:space="0" w:color="E3E3E3"/>
                                                        <w:right w:val="single" w:sz="2" w:space="0" w:color="E3E3E3"/>
                                                      </w:divBdr>
                                                      <w:divsChild>
                                                        <w:div w:id="83962559">
                                                          <w:marLeft w:val="0"/>
                                                          <w:marRight w:val="0"/>
                                                          <w:marTop w:val="0"/>
                                                          <w:marBottom w:val="0"/>
                                                          <w:divBdr>
                                                            <w:top w:val="single" w:sz="2" w:space="2" w:color="E3E3E3"/>
                                                            <w:left w:val="single" w:sz="2" w:space="0" w:color="E3E3E3"/>
                                                            <w:bottom w:val="single" w:sz="2" w:space="0" w:color="E3E3E3"/>
                                                            <w:right w:val="single" w:sz="2" w:space="0" w:color="E3E3E3"/>
                                                          </w:divBdr>
                                                          <w:divsChild>
                                                            <w:div w:id="1116682804">
                                                              <w:marLeft w:val="0"/>
                                                              <w:marRight w:val="0"/>
                                                              <w:marTop w:val="0"/>
                                                              <w:marBottom w:val="0"/>
                                                              <w:divBdr>
                                                                <w:top w:val="single" w:sz="2" w:space="0" w:color="E3E3E3"/>
                                                                <w:left w:val="single" w:sz="2" w:space="0" w:color="E3E3E3"/>
                                                                <w:bottom w:val="single" w:sz="2" w:space="0" w:color="E3E3E3"/>
                                                                <w:right w:val="single" w:sz="2" w:space="0" w:color="E3E3E3"/>
                                                              </w:divBdr>
                                                              <w:divsChild>
                                                                <w:div w:id="1516653558">
                                                                  <w:marLeft w:val="0"/>
                                                                  <w:marRight w:val="0"/>
                                                                  <w:marTop w:val="0"/>
                                                                  <w:marBottom w:val="0"/>
                                                                  <w:divBdr>
                                                                    <w:top w:val="single" w:sz="2" w:space="0" w:color="auto"/>
                                                                    <w:left w:val="single" w:sz="2" w:space="0" w:color="auto"/>
                                                                    <w:bottom w:val="single" w:sz="2" w:space="0" w:color="auto"/>
                                                                    <w:right w:val="single" w:sz="2" w:space="0" w:color="auto"/>
                                                                  </w:divBdr>
                                                                  <w:divsChild>
                                                                    <w:div w:id="774250160">
                                                                      <w:marLeft w:val="0"/>
                                                                      <w:marRight w:val="0"/>
                                                                      <w:marTop w:val="0"/>
                                                                      <w:marBottom w:val="0"/>
                                                                      <w:divBdr>
                                                                        <w:top w:val="single" w:sz="2" w:space="0" w:color="E3E3E3"/>
                                                                        <w:left w:val="single" w:sz="2" w:space="0" w:color="E3E3E3"/>
                                                                        <w:bottom w:val="single" w:sz="2" w:space="0" w:color="E3E3E3"/>
                                                                        <w:right w:val="single" w:sz="2" w:space="0" w:color="E3E3E3"/>
                                                                      </w:divBdr>
                                                                      <w:divsChild>
                                                                        <w:div w:id="1941526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5400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021396603">
          <w:marLeft w:val="0"/>
          <w:marRight w:val="0"/>
          <w:marTop w:val="0"/>
          <w:marBottom w:val="0"/>
          <w:divBdr>
            <w:top w:val="none" w:sz="0" w:space="0" w:color="auto"/>
            <w:left w:val="none" w:sz="0" w:space="0" w:color="auto"/>
            <w:bottom w:val="none" w:sz="0" w:space="0" w:color="auto"/>
            <w:right w:val="none" w:sz="0" w:space="0" w:color="auto"/>
          </w:divBdr>
          <w:divsChild>
            <w:div w:id="11248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3931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67308550">
      <w:bodyDiv w:val="1"/>
      <w:marLeft w:val="0"/>
      <w:marRight w:val="0"/>
      <w:marTop w:val="0"/>
      <w:marBottom w:val="0"/>
      <w:divBdr>
        <w:top w:val="none" w:sz="0" w:space="0" w:color="auto"/>
        <w:left w:val="none" w:sz="0" w:space="0" w:color="auto"/>
        <w:bottom w:val="none" w:sz="0" w:space="0" w:color="auto"/>
        <w:right w:val="none" w:sz="0" w:space="0" w:color="auto"/>
      </w:divBdr>
      <w:divsChild>
        <w:div w:id="1457792807">
          <w:marLeft w:val="0"/>
          <w:marRight w:val="0"/>
          <w:marTop w:val="0"/>
          <w:marBottom w:val="0"/>
          <w:divBdr>
            <w:top w:val="single" w:sz="2" w:space="0" w:color="auto"/>
            <w:left w:val="single" w:sz="2" w:space="0" w:color="auto"/>
            <w:bottom w:val="single" w:sz="2" w:space="0" w:color="auto"/>
            <w:right w:val="single" w:sz="2" w:space="0" w:color="auto"/>
          </w:divBdr>
          <w:divsChild>
            <w:div w:id="1591309133">
              <w:marLeft w:val="0"/>
              <w:marRight w:val="0"/>
              <w:marTop w:val="0"/>
              <w:marBottom w:val="0"/>
              <w:divBdr>
                <w:top w:val="single" w:sz="2" w:space="0" w:color="E3E3E3"/>
                <w:left w:val="single" w:sz="2" w:space="0" w:color="E3E3E3"/>
                <w:bottom w:val="single" w:sz="2" w:space="0" w:color="E3E3E3"/>
                <w:right w:val="single" w:sz="2" w:space="0" w:color="E3E3E3"/>
              </w:divBdr>
              <w:divsChild>
                <w:div w:id="1823935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7571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0265027">
          <w:marLeft w:val="0"/>
          <w:marRight w:val="0"/>
          <w:marTop w:val="0"/>
          <w:marBottom w:val="0"/>
          <w:divBdr>
            <w:top w:val="single" w:sz="2" w:space="0" w:color="auto"/>
            <w:left w:val="single" w:sz="2" w:space="0" w:color="auto"/>
            <w:bottom w:val="single" w:sz="2" w:space="0" w:color="auto"/>
            <w:right w:val="single" w:sz="2" w:space="0" w:color="auto"/>
          </w:divBdr>
          <w:divsChild>
            <w:div w:id="1303926792">
              <w:marLeft w:val="0"/>
              <w:marRight w:val="0"/>
              <w:marTop w:val="0"/>
              <w:marBottom w:val="0"/>
              <w:divBdr>
                <w:top w:val="single" w:sz="2" w:space="0" w:color="E3E3E3"/>
                <w:left w:val="single" w:sz="2" w:space="0" w:color="E3E3E3"/>
                <w:bottom w:val="single" w:sz="2" w:space="0" w:color="E3E3E3"/>
                <w:right w:val="single" w:sz="2" w:space="0" w:color="E3E3E3"/>
              </w:divBdr>
              <w:divsChild>
                <w:div w:id="263848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9760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68937882">
      <w:bodyDiv w:val="1"/>
      <w:marLeft w:val="0"/>
      <w:marRight w:val="0"/>
      <w:marTop w:val="0"/>
      <w:marBottom w:val="0"/>
      <w:divBdr>
        <w:top w:val="none" w:sz="0" w:space="0" w:color="auto"/>
        <w:left w:val="none" w:sz="0" w:space="0" w:color="auto"/>
        <w:bottom w:val="none" w:sz="0" w:space="0" w:color="auto"/>
        <w:right w:val="none" w:sz="0" w:space="0" w:color="auto"/>
      </w:divBdr>
    </w:div>
    <w:div w:id="1489634209">
      <w:bodyDiv w:val="1"/>
      <w:marLeft w:val="0"/>
      <w:marRight w:val="0"/>
      <w:marTop w:val="0"/>
      <w:marBottom w:val="0"/>
      <w:divBdr>
        <w:top w:val="none" w:sz="0" w:space="0" w:color="auto"/>
        <w:left w:val="none" w:sz="0" w:space="0" w:color="auto"/>
        <w:bottom w:val="none" w:sz="0" w:space="0" w:color="auto"/>
        <w:right w:val="none" w:sz="0" w:space="0" w:color="auto"/>
      </w:divBdr>
    </w:div>
    <w:div w:id="1500074688">
      <w:bodyDiv w:val="1"/>
      <w:marLeft w:val="0"/>
      <w:marRight w:val="0"/>
      <w:marTop w:val="0"/>
      <w:marBottom w:val="0"/>
      <w:divBdr>
        <w:top w:val="none" w:sz="0" w:space="0" w:color="auto"/>
        <w:left w:val="none" w:sz="0" w:space="0" w:color="auto"/>
        <w:bottom w:val="none" w:sz="0" w:space="0" w:color="auto"/>
        <w:right w:val="none" w:sz="0" w:space="0" w:color="auto"/>
      </w:divBdr>
    </w:div>
    <w:div w:id="1501039721">
      <w:bodyDiv w:val="1"/>
      <w:marLeft w:val="0"/>
      <w:marRight w:val="0"/>
      <w:marTop w:val="0"/>
      <w:marBottom w:val="0"/>
      <w:divBdr>
        <w:top w:val="none" w:sz="0" w:space="0" w:color="auto"/>
        <w:left w:val="none" w:sz="0" w:space="0" w:color="auto"/>
        <w:bottom w:val="none" w:sz="0" w:space="0" w:color="auto"/>
        <w:right w:val="none" w:sz="0" w:space="0" w:color="auto"/>
      </w:divBdr>
    </w:div>
    <w:div w:id="1501432755">
      <w:bodyDiv w:val="1"/>
      <w:marLeft w:val="0"/>
      <w:marRight w:val="0"/>
      <w:marTop w:val="0"/>
      <w:marBottom w:val="0"/>
      <w:divBdr>
        <w:top w:val="none" w:sz="0" w:space="0" w:color="auto"/>
        <w:left w:val="none" w:sz="0" w:space="0" w:color="auto"/>
        <w:bottom w:val="none" w:sz="0" w:space="0" w:color="auto"/>
        <w:right w:val="none" w:sz="0" w:space="0" w:color="auto"/>
      </w:divBdr>
    </w:div>
    <w:div w:id="1515224376">
      <w:bodyDiv w:val="1"/>
      <w:marLeft w:val="0"/>
      <w:marRight w:val="0"/>
      <w:marTop w:val="0"/>
      <w:marBottom w:val="0"/>
      <w:divBdr>
        <w:top w:val="none" w:sz="0" w:space="0" w:color="auto"/>
        <w:left w:val="none" w:sz="0" w:space="0" w:color="auto"/>
        <w:bottom w:val="none" w:sz="0" w:space="0" w:color="auto"/>
        <w:right w:val="none" w:sz="0" w:space="0" w:color="auto"/>
      </w:divBdr>
    </w:div>
    <w:div w:id="1523201135">
      <w:bodyDiv w:val="1"/>
      <w:marLeft w:val="0"/>
      <w:marRight w:val="0"/>
      <w:marTop w:val="0"/>
      <w:marBottom w:val="0"/>
      <w:divBdr>
        <w:top w:val="none" w:sz="0" w:space="0" w:color="auto"/>
        <w:left w:val="none" w:sz="0" w:space="0" w:color="auto"/>
        <w:bottom w:val="none" w:sz="0" w:space="0" w:color="auto"/>
        <w:right w:val="none" w:sz="0" w:space="0" w:color="auto"/>
      </w:divBdr>
    </w:div>
    <w:div w:id="1552496142">
      <w:bodyDiv w:val="1"/>
      <w:marLeft w:val="0"/>
      <w:marRight w:val="0"/>
      <w:marTop w:val="0"/>
      <w:marBottom w:val="0"/>
      <w:divBdr>
        <w:top w:val="none" w:sz="0" w:space="0" w:color="auto"/>
        <w:left w:val="none" w:sz="0" w:space="0" w:color="auto"/>
        <w:bottom w:val="none" w:sz="0" w:space="0" w:color="auto"/>
        <w:right w:val="none" w:sz="0" w:space="0" w:color="auto"/>
      </w:divBdr>
    </w:div>
    <w:div w:id="1610817451">
      <w:bodyDiv w:val="1"/>
      <w:marLeft w:val="0"/>
      <w:marRight w:val="0"/>
      <w:marTop w:val="0"/>
      <w:marBottom w:val="0"/>
      <w:divBdr>
        <w:top w:val="none" w:sz="0" w:space="0" w:color="auto"/>
        <w:left w:val="none" w:sz="0" w:space="0" w:color="auto"/>
        <w:bottom w:val="none" w:sz="0" w:space="0" w:color="auto"/>
        <w:right w:val="none" w:sz="0" w:space="0" w:color="auto"/>
      </w:divBdr>
    </w:div>
    <w:div w:id="1624530380">
      <w:bodyDiv w:val="1"/>
      <w:marLeft w:val="0"/>
      <w:marRight w:val="0"/>
      <w:marTop w:val="0"/>
      <w:marBottom w:val="0"/>
      <w:divBdr>
        <w:top w:val="none" w:sz="0" w:space="0" w:color="auto"/>
        <w:left w:val="none" w:sz="0" w:space="0" w:color="auto"/>
        <w:bottom w:val="none" w:sz="0" w:space="0" w:color="auto"/>
        <w:right w:val="none" w:sz="0" w:space="0" w:color="auto"/>
      </w:divBdr>
    </w:div>
    <w:div w:id="1646349557">
      <w:bodyDiv w:val="1"/>
      <w:marLeft w:val="0"/>
      <w:marRight w:val="0"/>
      <w:marTop w:val="0"/>
      <w:marBottom w:val="0"/>
      <w:divBdr>
        <w:top w:val="none" w:sz="0" w:space="0" w:color="auto"/>
        <w:left w:val="none" w:sz="0" w:space="0" w:color="auto"/>
        <w:bottom w:val="none" w:sz="0" w:space="0" w:color="auto"/>
        <w:right w:val="none" w:sz="0" w:space="0" w:color="auto"/>
      </w:divBdr>
    </w:div>
    <w:div w:id="1712264940">
      <w:bodyDiv w:val="1"/>
      <w:marLeft w:val="0"/>
      <w:marRight w:val="0"/>
      <w:marTop w:val="0"/>
      <w:marBottom w:val="0"/>
      <w:divBdr>
        <w:top w:val="none" w:sz="0" w:space="0" w:color="auto"/>
        <w:left w:val="none" w:sz="0" w:space="0" w:color="auto"/>
        <w:bottom w:val="none" w:sz="0" w:space="0" w:color="auto"/>
        <w:right w:val="none" w:sz="0" w:space="0" w:color="auto"/>
      </w:divBdr>
    </w:div>
    <w:div w:id="1716925282">
      <w:bodyDiv w:val="1"/>
      <w:marLeft w:val="0"/>
      <w:marRight w:val="0"/>
      <w:marTop w:val="0"/>
      <w:marBottom w:val="0"/>
      <w:divBdr>
        <w:top w:val="none" w:sz="0" w:space="0" w:color="auto"/>
        <w:left w:val="none" w:sz="0" w:space="0" w:color="auto"/>
        <w:bottom w:val="none" w:sz="0" w:space="0" w:color="auto"/>
        <w:right w:val="none" w:sz="0" w:space="0" w:color="auto"/>
      </w:divBdr>
    </w:div>
    <w:div w:id="1778602595">
      <w:bodyDiv w:val="1"/>
      <w:marLeft w:val="0"/>
      <w:marRight w:val="0"/>
      <w:marTop w:val="0"/>
      <w:marBottom w:val="0"/>
      <w:divBdr>
        <w:top w:val="none" w:sz="0" w:space="0" w:color="auto"/>
        <w:left w:val="none" w:sz="0" w:space="0" w:color="auto"/>
        <w:bottom w:val="none" w:sz="0" w:space="0" w:color="auto"/>
        <w:right w:val="none" w:sz="0" w:space="0" w:color="auto"/>
      </w:divBdr>
    </w:div>
    <w:div w:id="1783454211">
      <w:bodyDiv w:val="1"/>
      <w:marLeft w:val="0"/>
      <w:marRight w:val="0"/>
      <w:marTop w:val="0"/>
      <w:marBottom w:val="0"/>
      <w:divBdr>
        <w:top w:val="none" w:sz="0" w:space="0" w:color="auto"/>
        <w:left w:val="none" w:sz="0" w:space="0" w:color="auto"/>
        <w:bottom w:val="none" w:sz="0" w:space="0" w:color="auto"/>
        <w:right w:val="none" w:sz="0" w:space="0" w:color="auto"/>
      </w:divBdr>
    </w:div>
    <w:div w:id="1809468021">
      <w:bodyDiv w:val="1"/>
      <w:marLeft w:val="0"/>
      <w:marRight w:val="0"/>
      <w:marTop w:val="0"/>
      <w:marBottom w:val="0"/>
      <w:divBdr>
        <w:top w:val="none" w:sz="0" w:space="0" w:color="auto"/>
        <w:left w:val="none" w:sz="0" w:space="0" w:color="auto"/>
        <w:bottom w:val="none" w:sz="0" w:space="0" w:color="auto"/>
        <w:right w:val="none" w:sz="0" w:space="0" w:color="auto"/>
      </w:divBdr>
    </w:div>
    <w:div w:id="1851867570">
      <w:bodyDiv w:val="1"/>
      <w:marLeft w:val="0"/>
      <w:marRight w:val="0"/>
      <w:marTop w:val="0"/>
      <w:marBottom w:val="0"/>
      <w:divBdr>
        <w:top w:val="none" w:sz="0" w:space="0" w:color="auto"/>
        <w:left w:val="none" w:sz="0" w:space="0" w:color="auto"/>
        <w:bottom w:val="none" w:sz="0" w:space="0" w:color="auto"/>
        <w:right w:val="none" w:sz="0" w:space="0" w:color="auto"/>
      </w:divBdr>
    </w:div>
    <w:div w:id="1863206715">
      <w:bodyDiv w:val="1"/>
      <w:marLeft w:val="0"/>
      <w:marRight w:val="0"/>
      <w:marTop w:val="0"/>
      <w:marBottom w:val="0"/>
      <w:divBdr>
        <w:top w:val="none" w:sz="0" w:space="0" w:color="auto"/>
        <w:left w:val="none" w:sz="0" w:space="0" w:color="auto"/>
        <w:bottom w:val="none" w:sz="0" w:space="0" w:color="auto"/>
        <w:right w:val="none" w:sz="0" w:space="0" w:color="auto"/>
      </w:divBdr>
    </w:div>
    <w:div w:id="1880631173">
      <w:bodyDiv w:val="1"/>
      <w:marLeft w:val="0"/>
      <w:marRight w:val="0"/>
      <w:marTop w:val="0"/>
      <w:marBottom w:val="0"/>
      <w:divBdr>
        <w:top w:val="none" w:sz="0" w:space="0" w:color="auto"/>
        <w:left w:val="none" w:sz="0" w:space="0" w:color="auto"/>
        <w:bottom w:val="none" w:sz="0" w:space="0" w:color="auto"/>
        <w:right w:val="none" w:sz="0" w:space="0" w:color="auto"/>
      </w:divBdr>
    </w:div>
    <w:div w:id="1920019003">
      <w:bodyDiv w:val="1"/>
      <w:marLeft w:val="0"/>
      <w:marRight w:val="0"/>
      <w:marTop w:val="0"/>
      <w:marBottom w:val="0"/>
      <w:divBdr>
        <w:top w:val="none" w:sz="0" w:space="0" w:color="auto"/>
        <w:left w:val="none" w:sz="0" w:space="0" w:color="auto"/>
        <w:bottom w:val="none" w:sz="0" w:space="0" w:color="auto"/>
        <w:right w:val="none" w:sz="0" w:space="0" w:color="auto"/>
      </w:divBdr>
    </w:div>
    <w:div w:id="1954288256">
      <w:bodyDiv w:val="1"/>
      <w:marLeft w:val="0"/>
      <w:marRight w:val="0"/>
      <w:marTop w:val="0"/>
      <w:marBottom w:val="0"/>
      <w:divBdr>
        <w:top w:val="none" w:sz="0" w:space="0" w:color="auto"/>
        <w:left w:val="none" w:sz="0" w:space="0" w:color="auto"/>
        <w:bottom w:val="none" w:sz="0" w:space="0" w:color="auto"/>
        <w:right w:val="none" w:sz="0" w:space="0" w:color="auto"/>
      </w:divBdr>
    </w:div>
    <w:div w:id="1958175198">
      <w:bodyDiv w:val="1"/>
      <w:marLeft w:val="0"/>
      <w:marRight w:val="0"/>
      <w:marTop w:val="0"/>
      <w:marBottom w:val="0"/>
      <w:divBdr>
        <w:top w:val="none" w:sz="0" w:space="0" w:color="auto"/>
        <w:left w:val="none" w:sz="0" w:space="0" w:color="auto"/>
        <w:bottom w:val="none" w:sz="0" w:space="0" w:color="auto"/>
        <w:right w:val="none" w:sz="0" w:space="0" w:color="auto"/>
      </w:divBdr>
    </w:div>
    <w:div w:id="1987973764">
      <w:bodyDiv w:val="1"/>
      <w:marLeft w:val="0"/>
      <w:marRight w:val="0"/>
      <w:marTop w:val="0"/>
      <w:marBottom w:val="0"/>
      <w:divBdr>
        <w:top w:val="none" w:sz="0" w:space="0" w:color="auto"/>
        <w:left w:val="none" w:sz="0" w:space="0" w:color="auto"/>
        <w:bottom w:val="none" w:sz="0" w:space="0" w:color="auto"/>
        <w:right w:val="none" w:sz="0" w:space="0" w:color="auto"/>
      </w:divBdr>
    </w:div>
    <w:div w:id="1996686093">
      <w:bodyDiv w:val="1"/>
      <w:marLeft w:val="0"/>
      <w:marRight w:val="0"/>
      <w:marTop w:val="0"/>
      <w:marBottom w:val="0"/>
      <w:divBdr>
        <w:top w:val="none" w:sz="0" w:space="0" w:color="auto"/>
        <w:left w:val="none" w:sz="0" w:space="0" w:color="auto"/>
        <w:bottom w:val="none" w:sz="0" w:space="0" w:color="auto"/>
        <w:right w:val="none" w:sz="0" w:space="0" w:color="auto"/>
      </w:divBdr>
    </w:div>
    <w:div w:id="2041390013">
      <w:bodyDiv w:val="1"/>
      <w:marLeft w:val="0"/>
      <w:marRight w:val="0"/>
      <w:marTop w:val="0"/>
      <w:marBottom w:val="0"/>
      <w:divBdr>
        <w:top w:val="none" w:sz="0" w:space="0" w:color="auto"/>
        <w:left w:val="none" w:sz="0" w:space="0" w:color="auto"/>
        <w:bottom w:val="none" w:sz="0" w:space="0" w:color="auto"/>
        <w:right w:val="none" w:sz="0" w:space="0" w:color="auto"/>
      </w:divBdr>
    </w:div>
    <w:div w:id="2042584251">
      <w:bodyDiv w:val="1"/>
      <w:marLeft w:val="0"/>
      <w:marRight w:val="0"/>
      <w:marTop w:val="0"/>
      <w:marBottom w:val="0"/>
      <w:divBdr>
        <w:top w:val="none" w:sz="0" w:space="0" w:color="auto"/>
        <w:left w:val="none" w:sz="0" w:space="0" w:color="auto"/>
        <w:bottom w:val="none" w:sz="0" w:space="0" w:color="auto"/>
        <w:right w:val="none" w:sz="0" w:space="0" w:color="auto"/>
      </w:divBdr>
    </w:div>
    <w:div w:id="2052725033">
      <w:bodyDiv w:val="1"/>
      <w:marLeft w:val="0"/>
      <w:marRight w:val="0"/>
      <w:marTop w:val="0"/>
      <w:marBottom w:val="0"/>
      <w:divBdr>
        <w:top w:val="none" w:sz="0" w:space="0" w:color="auto"/>
        <w:left w:val="none" w:sz="0" w:space="0" w:color="auto"/>
        <w:bottom w:val="none" w:sz="0" w:space="0" w:color="auto"/>
        <w:right w:val="none" w:sz="0" w:space="0" w:color="auto"/>
      </w:divBdr>
    </w:div>
    <w:div w:id="2070613580">
      <w:bodyDiv w:val="1"/>
      <w:marLeft w:val="0"/>
      <w:marRight w:val="0"/>
      <w:marTop w:val="0"/>
      <w:marBottom w:val="0"/>
      <w:divBdr>
        <w:top w:val="none" w:sz="0" w:space="0" w:color="auto"/>
        <w:left w:val="none" w:sz="0" w:space="0" w:color="auto"/>
        <w:bottom w:val="none" w:sz="0" w:space="0" w:color="auto"/>
        <w:right w:val="none" w:sz="0" w:space="0" w:color="auto"/>
      </w:divBdr>
      <w:divsChild>
        <w:div w:id="1443182405">
          <w:marLeft w:val="0"/>
          <w:marRight w:val="0"/>
          <w:marTop w:val="0"/>
          <w:marBottom w:val="0"/>
          <w:divBdr>
            <w:top w:val="none" w:sz="0" w:space="0" w:color="auto"/>
            <w:left w:val="none" w:sz="0" w:space="0" w:color="auto"/>
            <w:bottom w:val="none" w:sz="0" w:space="0" w:color="auto"/>
            <w:right w:val="none" w:sz="0" w:space="0" w:color="auto"/>
          </w:divBdr>
        </w:div>
      </w:divsChild>
    </w:div>
    <w:div w:id="2079402989">
      <w:bodyDiv w:val="1"/>
      <w:marLeft w:val="0"/>
      <w:marRight w:val="0"/>
      <w:marTop w:val="0"/>
      <w:marBottom w:val="0"/>
      <w:divBdr>
        <w:top w:val="none" w:sz="0" w:space="0" w:color="auto"/>
        <w:left w:val="none" w:sz="0" w:space="0" w:color="auto"/>
        <w:bottom w:val="none" w:sz="0" w:space="0" w:color="auto"/>
        <w:right w:val="none" w:sz="0" w:space="0" w:color="auto"/>
      </w:divBdr>
    </w:div>
    <w:div w:id="2110730363">
      <w:bodyDiv w:val="1"/>
      <w:marLeft w:val="0"/>
      <w:marRight w:val="0"/>
      <w:marTop w:val="0"/>
      <w:marBottom w:val="0"/>
      <w:divBdr>
        <w:top w:val="none" w:sz="0" w:space="0" w:color="auto"/>
        <w:left w:val="none" w:sz="0" w:space="0" w:color="auto"/>
        <w:bottom w:val="none" w:sz="0" w:space="0" w:color="auto"/>
        <w:right w:val="none" w:sz="0" w:space="0" w:color="auto"/>
      </w:divBdr>
    </w:div>
    <w:div w:id="21108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kaggle.com/code/fayzaalmukharreq/traffic-congestion/notebook" TargetMode="External"/><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catalog.data.gov/dataset/tiger-line-shapefile-2019-county-philadelphia-county-pa-all-roads-county-based-shapefile"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opendataphilly.org/categories/transportation/"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s://home.openweathermap.org/api_keys"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kaggle.com/code/grzegorzlippe/import-json-weather-data"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books.google.ca/books?id=DN4SEAAAQBAJ&amp;lpg=PP1&amp;ots=P3DcfC197e&amp;dq=data%20collection%20using%20python&amp;lr&amp;pg=PA18"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kaggle.com/code/fayzaalmukharreq/traffic-congestion/notebook" TargetMode="External"/><Relationship Id="rId88" Type="http://schemas.openxmlformats.org/officeDocument/2006/relationships/hyperlink" Target="https://doi.org/10.1371/journal.pone.0119044"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console.cloud.google.com/apis/dashboard?project=quiet-axon-420321" TargetMode="External"/><Relationship Id="rId86" Type="http://schemas.openxmlformats.org/officeDocument/2006/relationships/hyperlink" Target="https://www.kaggle.com/code/grzegorzlippe/import-json-weather-data" TargetMode="Externa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38DC83E8441A0AB365C4D0F6F6C58"/>
        <w:category>
          <w:name w:val="General"/>
          <w:gallery w:val="placeholder"/>
        </w:category>
        <w:types>
          <w:type w:val="bbPlcHdr"/>
        </w:types>
        <w:behaviors>
          <w:behavior w:val="content"/>
        </w:behaviors>
        <w:guid w:val="{F802EC3E-232A-4520-B34A-2642B6917E1C}"/>
      </w:docPartPr>
      <w:docPartBody>
        <w:p w:rsidR="00B13C7D" w:rsidRDefault="00D84503" w:rsidP="00D84503">
          <w:pPr>
            <w:pStyle w:val="05C38DC83E8441A0AB365C4D0F6F6C58"/>
          </w:pPr>
          <w:r>
            <w:rPr>
              <w:rFonts w:asciiTheme="majorHAnsi" w:eastAsiaTheme="majorEastAsia" w:hAnsiTheme="majorHAnsi" w:cstheme="majorBidi"/>
              <w:color w:val="156082" w:themeColor="accent1"/>
              <w:sz w:val="88"/>
              <w:szCs w:val="88"/>
            </w:rPr>
            <w:t>[Proposal Project Title]</w:t>
          </w:r>
        </w:p>
      </w:docPartBody>
    </w:docPart>
    <w:docPart>
      <w:docPartPr>
        <w:name w:val="2A04D3A3684042128DF5AEFC50F9E390"/>
        <w:category>
          <w:name w:val="General"/>
          <w:gallery w:val="placeholder"/>
        </w:category>
        <w:types>
          <w:type w:val="bbPlcHdr"/>
        </w:types>
        <w:behaviors>
          <w:behavior w:val="content"/>
        </w:behaviors>
        <w:guid w:val="{7CD84119-B552-4A90-B32D-3CD191B9CD00}"/>
      </w:docPartPr>
      <w:docPartBody>
        <w:p w:rsidR="00B13C7D" w:rsidRDefault="00D84503" w:rsidP="00D84503">
          <w:pPr>
            <w:pStyle w:val="2A04D3A3684042128DF5AEFC50F9E390"/>
          </w:pPr>
          <w:r>
            <w:rPr>
              <w:color w:val="0F4761" w:themeColor="accent1" w:themeShade="BF"/>
            </w:rPr>
            <w:t>[Course Number – Course Title]</w:t>
          </w:r>
        </w:p>
      </w:docPartBody>
    </w:docPart>
    <w:docPart>
      <w:docPartPr>
        <w:name w:val="A05396D2A0F74796A9FD8954A382F221"/>
        <w:category>
          <w:name w:val="General"/>
          <w:gallery w:val="placeholder"/>
        </w:category>
        <w:types>
          <w:type w:val="bbPlcHdr"/>
        </w:types>
        <w:behaviors>
          <w:behavior w:val="content"/>
        </w:behaviors>
        <w:guid w:val="{6FACB71E-C17C-4EBD-9DBC-4AE575C6A7F4}"/>
      </w:docPartPr>
      <w:docPartBody>
        <w:p w:rsidR="00B13C7D" w:rsidRDefault="00D84503" w:rsidP="00D84503">
          <w:pPr>
            <w:pStyle w:val="A05396D2A0F74796A9FD8954A382F221"/>
          </w:pPr>
          <w:r w:rsidRPr="003E6897">
            <w:rPr>
              <w:rStyle w:val="PlaceholderText"/>
              <w:color w:val="156082" w:themeColor="accent1"/>
              <w:sz w:val="28"/>
              <w:szCs w:val="28"/>
            </w:rPr>
            <w:t>[Student Name</w:t>
          </w:r>
          <w:r>
            <w:rPr>
              <w:rStyle w:val="PlaceholderText"/>
              <w:color w:val="156082" w:themeColor="accent1"/>
              <w:sz w:val="28"/>
              <w:szCs w:val="28"/>
            </w:rPr>
            <w:t xml:space="preserve"> – Student ID]</w:t>
          </w:r>
        </w:p>
      </w:docPartBody>
    </w:docPart>
    <w:docPart>
      <w:docPartPr>
        <w:name w:val="CD4884E411E44502BE27BC946B27465B"/>
        <w:category>
          <w:name w:val="General"/>
          <w:gallery w:val="placeholder"/>
        </w:category>
        <w:types>
          <w:type w:val="bbPlcHdr"/>
        </w:types>
        <w:behaviors>
          <w:behavior w:val="content"/>
        </w:behaviors>
        <w:guid w:val="{1E77547D-E485-4039-A089-508E004FB264}"/>
      </w:docPartPr>
      <w:docPartBody>
        <w:p w:rsidR="00B13C7D" w:rsidRDefault="00D84503" w:rsidP="00D84503">
          <w:pPr>
            <w:pStyle w:val="CD4884E411E44502BE27BC946B27465B"/>
          </w:pPr>
          <w:r w:rsidRPr="003E6897">
            <w:rPr>
              <w:color w:val="156082" w:themeColor="accent1"/>
              <w:sz w:val="28"/>
              <w:szCs w:val="28"/>
            </w:rPr>
            <w:t>[Date]</w:t>
          </w:r>
        </w:p>
      </w:docPartBody>
    </w:docPart>
    <w:docPart>
      <w:docPartPr>
        <w:name w:val="A80A2945738E4F29BCB9C28AC588C796"/>
        <w:category>
          <w:name w:val="General"/>
          <w:gallery w:val="placeholder"/>
        </w:category>
        <w:types>
          <w:type w:val="bbPlcHdr"/>
        </w:types>
        <w:behaviors>
          <w:behavior w:val="content"/>
        </w:behaviors>
        <w:guid w:val="{FF862FAB-C04C-48C7-BD3B-B86B14747750}"/>
      </w:docPartPr>
      <w:docPartBody>
        <w:p w:rsidR="00B13C7D" w:rsidRDefault="00D84503" w:rsidP="00D84503">
          <w:pPr>
            <w:pStyle w:val="A80A2945738E4F29BCB9C28AC588C796"/>
          </w:pPr>
          <w:r>
            <w:rPr>
              <w:rStyle w:val="PlaceholderText"/>
            </w:rPr>
            <w:t>[E</w:t>
          </w:r>
          <w:r w:rsidRPr="00931941">
            <w:rPr>
              <w:rStyle w:val="PlaceholderText"/>
            </w:rPr>
            <w:t>xplain how the major project will further enhance students</w:t>
          </w:r>
          <w:r>
            <w:rPr>
              <w:rStyle w:val="PlaceholderText"/>
            </w:rPr>
            <w:t>’</w:t>
          </w:r>
          <w:r w:rsidRPr="00931941">
            <w:rPr>
              <w:rStyle w:val="PlaceholderText"/>
            </w:rPr>
            <w:t xml:space="preserve"> expertise in their chosen specialization</w:t>
          </w:r>
          <w:r w:rsidRPr="00AD04AB">
            <w:rPr>
              <w:rStyle w:val="PlaceholderText"/>
            </w:rPr>
            <w:t>.</w:t>
          </w:r>
          <w:r>
            <w:rPr>
              <w:rStyle w:val="PlaceholderText"/>
            </w:rPr>
            <w:t>]</w:t>
          </w:r>
        </w:p>
      </w:docPartBody>
    </w:docPart>
    <w:docPart>
      <w:docPartPr>
        <w:name w:val="9C668F3961364A868FD138DF1B689ABF"/>
        <w:category>
          <w:name w:val="General"/>
          <w:gallery w:val="placeholder"/>
        </w:category>
        <w:types>
          <w:type w:val="bbPlcHdr"/>
        </w:types>
        <w:behaviors>
          <w:behavior w:val="content"/>
        </w:behaviors>
        <w:guid w:val="{6BBB8431-7B8B-4706-BD69-9FEDE21065DF}"/>
      </w:docPartPr>
      <w:docPartBody>
        <w:p w:rsidR="00B13C7D" w:rsidRDefault="00D84503" w:rsidP="00D84503">
          <w:pPr>
            <w:pStyle w:val="9C668F3961364A868FD138DF1B689ABF"/>
          </w:pPr>
          <w:r>
            <w:rPr>
              <w:rStyle w:val="PlaceholderText"/>
            </w:rPr>
            <w:t>[Insert information regarding your education</w:t>
          </w:r>
          <w:r w:rsidRPr="00AD04AB">
            <w:rPr>
              <w:rStyle w:val="PlaceholderText"/>
            </w:rPr>
            <w:t>.</w:t>
          </w:r>
          <w:r>
            <w:rPr>
              <w:rStyle w:val="PlaceholderText"/>
            </w:rPr>
            <w:t>]</w:t>
          </w:r>
        </w:p>
      </w:docPartBody>
    </w:docPart>
    <w:docPart>
      <w:docPartPr>
        <w:name w:val="E07F7403D5F14C05ADE2A1AD447036DB"/>
        <w:category>
          <w:name w:val="General"/>
          <w:gallery w:val="placeholder"/>
        </w:category>
        <w:types>
          <w:type w:val="bbPlcHdr"/>
        </w:types>
        <w:behaviors>
          <w:behavior w:val="content"/>
        </w:behaviors>
        <w:guid w:val="{AEC3E3B4-CB1D-41EA-817A-2198611A76EF}"/>
      </w:docPartPr>
      <w:docPartBody>
        <w:p w:rsidR="00DE3AC8" w:rsidRDefault="00B13C7D" w:rsidP="00B13C7D">
          <w:pPr>
            <w:pStyle w:val="E07F7403D5F14C05ADE2A1AD447036DB"/>
          </w:pPr>
          <w:r>
            <w:rPr>
              <w:rStyle w:val="PlaceholderText"/>
            </w:rPr>
            <w:t>[Provide extensive background to the problem. An extended background of the problem, the nature and complexity of the problem to be solved should be included in the proposal. It is recommended that the same depth of information which would be included in the final report be included in the proposal.]</w:t>
          </w:r>
        </w:p>
      </w:docPartBody>
    </w:docPart>
    <w:docPart>
      <w:docPartPr>
        <w:name w:val="FA882A0C46C2481EBBB6C82854A0C7F8"/>
        <w:category>
          <w:name w:val="General"/>
          <w:gallery w:val="placeholder"/>
        </w:category>
        <w:types>
          <w:type w:val="bbPlcHdr"/>
        </w:types>
        <w:behaviors>
          <w:behavior w:val="content"/>
        </w:behaviors>
        <w:guid w:val="{2578C686-5A82-4C66-893D-1320EDA6E8A2}"/>
      </w:docPartPr>
      <w:docPartBody>
        <w:p w:rsidR="00DE3AC8" w:rsidRDefault="00B13C7D" w:rsidP="00B13C7D">
          <w:pPr>
            <w:pStyle w:val="FA882A0C46C2481EBBB6C82854A0C7F8"/>
          </w:pPr>
          <w:r>
            <w:rPr>
              <w:rStyle w:val="PlaceholderText"/>
            </w:rPr>
            <w:t>[List all references used to write this proposal.]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503"/>
    <w:rsid w:val="00171D8A"/>
    <w:rsid w:val="001B0C88"/>
    <w:rsid w:val="002335E6"/>
    <w:rsid w:val="00243B82"/>
    <w:rsid w:val="00B13C7D"/>
    <w:rsid w:val="00C50798"/>
    <w:rsid w:val="00D84503"/>
    <w:rsid w:val="00DE3A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3C7D"/>
  </w:style>
  <w:style w:type="paragraph" w:customStyle="1" w:styleId="E07F7403D5F14C05ADE2A1AD447036DB">
    <w:name w:val="E07F7403D5F14C05ADE2A1AD447036DB"/>
    <w:rsid w:val="00B13C7D"/>
  </w:style>
  <w:style w:type="paragraph" w:customStyle="1" w:styleId="FA882A0C46C2481EBBB6C82854A0C7F8">
    <w:name w:val="FA882A0C46C2481EBBB6C82854A0C7F8"/>
    <w:rsid w:val="00B13C7D"/>
  </w:style>
  <w:style w:type="paragraph" w:customStyle="1" w:styleId="05C38DC83E8441A0AB365C4D0F6F6C58">
    <w:name w:val="05C38DC83E8441A0AB365C4D0F6F6C58"/>
    <w:rsid w:val="00D84503"/>
  </w:style>
  <w:style w:type="paragraph" w:customStyle="1" w:styleId="2A04D3A3684042128DF5AEFC50F9E390">
    <w:name w:val="2A04D3A3684042128DF5AEFC50F9E390"/>
    <w:rsid w:val="00D84503"/>
  </w:style>
  <w:style w:type="paragraph" w:customStyle="1" w:styleId="A05396D2A0F74796A9FD8954A382F221">
    <w:name w:val="A05396D2A0F74796A9FD8954A382F221"/>
    <w:rsid w:val="00D84503"/>
  </w:style>
  <w:style w:type="paragraph" w:customStyle="1" w:styleId="CD4884E411E44502BE27BC946B27465B">
    <w:name w:val="CD4884E411E44502BE27BC946B27465B"/>
    <w:rsid w:val="00D84503"/>
  </w:style>
  <w:style w:type="paragraph" w:customStyle="1" w:styleId="A80A2945738E4F29BCB9C28AC588C796">
    <w:name w:val="A80A2945738E4F29BCB9C28AC588C796"/>
    <w:rsid w:val="00D84503"/>
  </w:style>
  <w:style w:type="paragraph" w:customStyle="1" w:styleId="9C668F3961364A868FD138DF1B689ABF">
    <w:name w:val="9C668F3961364A868FD138DF1B689ABF"/>
    <w:rsid w:val="00D84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47E9A6-DF66-465D-9129-7F72691C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83</Pages>
  <Words>24459</Words>
  <Characters>139420</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Traffic Congestion Reduction and Management System</vt:lpstr>
    </vt:vector>
  </TitlesOfParts>
  <Company/>
  <LinksUpToDate>false</LinksUpToDate>
  <CharactersWithSpaces>163552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Congestion Reduction and Management System</dc:title>
  <dc:subject>COMP 8047 – Major Project</dc:subject>
  <dc:creator>kunnu vrma</dc:creator>
  <cp:keywords/>
  <dc:description/>
  <cp:lastModifiedBy>kunnu vrma</cp:lastModifiedBy>
  <cp:revision>2</cp:revision>
  <cp:lastPrinted>2024-05-20T03:04:00Z</cp:lastPrinted>
  <dcterms:created xsi:type="dcterms:W3CDTF">2024-05-24T08:30:00Z</dcterms:created>
  <dcterms:modified xsi:type="dcterms:W3CDTF">2024-05-24T08:30:00Z</dcterms:modified>
</cp:coreProperties>
</file>